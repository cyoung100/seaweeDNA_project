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1355F" w14:textId="1F90B833" w:rsidR="00146048" w:rsidRPr="00700D35" w:rsidRDefault="00146048" w:rsidP="00700D35">
      <w:pPr>
        <w:spacing w:line="276" w:lineRule="auto"/>
        <w:rPr>
          <w:b/>
          <w:bCs/>
        </w:rPr>
      </w:pPr>
      <w:r w:rsidRPr="00700D35">
        <w:rPr>
          <w:b/>
          <w:bCs/>
        </w:rPr>
        <w:t xml:space="preserve">Aligning Molecular and Microscopy Methods for Biofouling </w:t>
      </w:r>
      <w:r w:rsidR="00943E98">
        <w:rPr>
          <w:b/>
          <w:bCs/>
        </w:rPr>
        <w:t xml:space="preserve">Detection </w:t>
      </w:r>
      <w:r w:rsidRPr="00700D35">
        <w:rPr>
          <w:b/>
          <w:bCs/>
        </w:rPr>
        <w:t>of Farmed Seaweed (</w:t>
      </w:r>
      <w:r w:rsidRPr="00700D35">
        <w:rPr>
          <w:b/>
          <w:bCs/>
          <w:i/>
          <w:iCs/>
        </w:rPr>
        <w:t xml:space="preserve">Alaria esculenta </w:t>
      </w:r>
      <w:r w:rsidRPr="00700D35">
        <w:rPr>
          <w:b/>
          <w:bCs/>
        </w:rPr>
        <w:t xml:space="preserve">and </w:t>
      </w:r>
      <w:r w:rsidRPr="00700D35">
        <w:rPr>
          <w:b/>
          <w:bCs/>
          <w:i/>
          <w:iCs/>
        </w:rPr>
        <w:t>Saccharina</w:t>
      </w:r>
      <w:r w:rsidRPr="00700D35">
        <w:rPr>
          <w:b/>
          <w:bCs/>
        </w:rPr>
        <w:t xml:space="preserve"> </w:t>
      </w:r>
      <w:r w:rsidRPr="00700D35">
        <w:rPr>
          <w:b/>
          <w:bCs/>
          <w:i/>
          <w:iCs/>
        </w:rPr>
        <w:t>latissima</w:t>
      </w:r>
      <w:r w:rsidRPr="00700D35">
        <w:rPr>
          <w:b/>
          <w:bCs/>
        </w:rPr>
        <w:t>) </w:t>
      </w:r>
    </w:p>
    <w:p w14:paraId="4656FE89" w14:textId="71423623" w:rsidR="00146048" w:rsidRDefault="00FE4D10" w:rsidP="00700D35">
      <w:pPr>
        <w:spacing w:line="276" w:lineRule="auto"/>
        <w:rPr>
          <w:ins w:id="0" w:author="Sofie Spatharis" w:date="2025-09-16T12:18:00Z" w16du:dateUtc="2025-09-16T11:18:00Z"/>
          <w:b/>
          <w:bCs/>
        </w:rPr>
      </w:pPr>
      <w:r w:rsidRPr="00700D35">
        <w:rPr>
          <w:b/>
          <w:bCs/>
        </w:rPr>
        <w:t xml:space="preserve">Calum Young, </w:t>
      </w:r>
      <w:r w:rsidR="3F764EFA" w:rsidRPr="00700D35">
        <w:rPr>
          <w:b/>
          <w:bCs/>
        </w:rPr>
        <w:t xml:space="preserve">Konstantin Chekanov, </w:t>
      </w:r>
      <w:r w:rsidR="4E3F2D30" w:rsidRPr="00700D35">
        <w:rPr>
          <w:b/>
          <w:bCs/>
        </w:rPr>
        <w:t xml:space="preserve">Brendan Robertson, </w:t>
      </w:r>
      <w:r w:rsidRPr="00700D35">
        <w:rPr>
          <w:b/>
          <w:bCs/>
        </w:rPr>
        <w:t>Eleni Christoforou, Martin Llewellyn, Maria Alguero-Muniz, Victoria Delannoy, Kyla Orr, Sofie Spatharis</w:t>
      </w:r>
    </w:p>
    <w:p w14:paraId="1EBA7230" w14:textId="77777777" w:rsidR="00227C21" w:rsidRDefault="00227C21" w:rsidP="00700D35">
      <w:pPr>
        <w:spacing w:line="276" w:lineRule="auto"/>
        <w:rPr>
          <w:ins w:id="1" w:author="Sofie Spatharis" w:date="2025-09-16T12:18:00Z" w16du:dateUtc="2025-09-16T11:18:00Z"/>
          <w:b/>
          <w:bCs/>
        </w:rPr>
      </w:pPr>
    </w:p>
    <w:p w14:paraId="5E1ED9FD" w14:textId="11B377BE" w:rsidR="001C53FE" w:rsidRPr="001C53FE" w:rsidDel="003E52C0" w:rsidRDefault="00227C21" w:rsidP="001C53FE">
      <w:pPr>
        <w:spacing w:line="276" w:lineRule="auto"/>
        <w:rPr>
          <w:ins w:id="2" w:author="Sofie Spatharis" w:date="2025-09-16T12:18:00Z" w16du:dateUtc="2025-09-16T11:18:00Z"/>
          <w:del w:id="3" w:author="Calum Young (PGR)" w:date="2025-10-29T11:31:00Z" w16du:dateUtc="2025-10-29T11:31:00Z"/>
          <w:b/>
          <w:bCs/>
          <w:lang w:val="fr-FR"/>
          <w:rPrChange w:id="4" w:author="Sofie Spatharis" w:date="2025-09-16T12:18:00Z" w16du:dateUtc="2025-09-16T11:18:00Z">
            <w:rPr>
              <w:ins w:id="5" w:author="Sofie Spatharis" w:date="2025-09-16T12:18:00Z" w16du:dateUtc="2025-09-16T11:18:00Z"/>
              <w:del w:id="6" w:author="Calum Young (PGR)" w:date="2025-10-29T11:31:00Z" w16du:dateUtc="2025-10-29T11:31:00Z"/>
              <w:b/>
              <w:bCs/>
            </w:rPr>
          </w:rPrChange>
        </w:rPr>
      </w:pPr>
      <w:ins w:id="7" w:author="Sofie Spatharis" w:date="2025-09-16T12:18:00Z" w16du:dateUtc="2025-09-16T11:18:00Z">
        <w:r w:rsidRPr="001C53FE">
          <w:rPr>
            <w:b/>
            <w:bCs/>
            <w:lang w:val="fr-FR"/>
            <w:rPrChange w:id="8" w:author="Sofie Spatharis" w:date="2025-09-16T12:18:00Z" w16du:dateUtc="2025-09-16T11:18:00Z">
              <w:rPr>
                <w:b/>
                <w:bCs/>
              </w:rPr>
            </w:rPrChange>
          </w:rPr>
          <w:t>Add potential journals</w:t>
        </w:r>
        <w:r w:rsidR="001C53FE" w:rsidRPr="001C53FE">
          <w:rPr>
            <w:b/>
            <w:bCs/>
            <w:lang w:val="fr-FR"/>
            <w:rPrChange w:id="9" w:author="Sofie Spatharis" w:date="2025-09-16T12:18:00Z" w16du:dateUtc="2025-09-16T11:18:00Z">
              <w:rPr>
                <w:b/>
                <w:bCs/>
              </w:rPr>
            </w:rPrChange>
          </w:rPr>
          <w:t>: Environmental dna,</w:t>
        </w:r>
      </w:ins>
      <w:ins w:id="10" w:author="Calum Young (PGR)" w:date="2025-10-29T11:31:00Z" w16du:dateUtc="2025-10-29T11:31:00Z">
        <w:r w:rsidR="003E52C0">
          <w:rPr>
            <w:b/>
            <w:bCs/>
          </w:rPr>
          <w:t xml:space="preserve"> </w:t>
        </w:r>
      </w:ins>
    </w:p>
    <w:p w14:paraId="609DA81C" w14:textId="77777777" w:rsidR="001C53FE" w:rsidRPr="001C53FE" w:rsidRDefault="001C53FE" w:rsidP="001C53FE">
      <w:pPr>
        <w:spacing w:line="276" w:lineRule="auto"/>
        <w:rPr>
          <w:ins w:id="11" w:author="Sofie Spatharis" w:date="2025-09-16T12:18:00Z" w16du:dateUtc="2025-09-16T11:18:00Z"/>
          <w:b/>
          <w:bCs/>
        </w:rPr>
      </w:pPr>
      <w:ins w:id="12" w:author="Sofie Spatharis" w:date="2025-09-16T12:18:00Z" w16du:dateUtc="2025-09-16T11:18:00Z">
        <w:r w:rsidRPr="001C53FE">
          <w:rPr>
            <w:b/>
            <w:bCs/>
          </w:rPr>
          <w:t>Aquaculture reports,</w:t>
        </w:r>
      </w:ins>
    </w:p>
    <w:p w14:paraId="2CCDF995" w14:textId="419A4327" w:rsidR="00227C21" w:rsidRPr="00700D35" w:rsidRDefault="001C53FE" w:rsidP="001C53FE">
      <w:pPr>
        <w:spacing w:line="276" w:lineRule="auto"/>
        <w:rPr>
          <w:b/>
          <w:bCs/>
        </w:rPr>
      </w:pPr>
      <w:ins w:id="13" w:author="Sofie Spatharis" w:date="2025-09-16T12:18:00Z" w16du:dateUtc="2025-09-16T11:18:00Z">
        <w:r w:rsidRPr="001C53FE">
          <w:rPr>
            <w:b/>
            <w:bCs/>
          </w:rPr>
          <w:t>Aquaculture environment interactions</w:t>
        </w:r>
      </w:ins>
      <w:ins w:id="14" w:author="Calum Young (PGR)" w:date="2025-10-29T11:33:00Z" w16du:dateUtc="2025-10-29T11:33:00Z">
        <w:r w:rsidR="00245A7D">
          <w:rPr>
            <w:b/>
            <w:bCs/>
          </w:rPr>
          <w:t>, aquaculture</w:t>
        </w:r>
      </w:ins>
      <w:ins w:id="15" w:author="Sofie Spatharis" w:date="2025-09-16T12:18:00Z" w16du:dateUtc="2025-09-16T11:18:00Z">
        <w:del w:id="16" w:author="Calum Young (PGR)" w:date="2025-10-29T11:33:00Z" w16du:dateUtc="2025-10-29T11:33:00Z">
          <w:r w:rsidRPr="001C53FE" w:rsidDel="00245A7D">
            <w:rPr>
              <w:b/>
              <w:bCs/>
            </w:rPr>
            <w:delText xml:space="preserve"> were the ones I thought maybe good</w:delText>
          </w:r>
        </w:del>
      </w:ins>
    </w:p>
    <w:p w14:paraId="591C98B4" w14:textId="37CCC965" w:rsidR="00BF196D" w:rsidRPr="00700D35" w:rsidRDefault="00146048" w:rsidP="00700D35">
      <w:pPr>
        <w:spacing w:line="276" w:lineRule="auto"/>
        <w:rPr>
          <w:b/>
          <w:bCs/>
        </w:rPr>
      </w:pPr>
      <w:r w:rsidRPr="00700D35">
        <w:rPr>
          <w:b/>
          <w:bCs/>
        </w:rPr>
        <w:t xml:space="preserve">Abstract </w:t>
      </w:r>
    </w:p>
    <w:p w14:paraId="0534C025" w14:textId="48FA6F1D" w:rsidR="00146048" w:rsidDel="00DB32A6" w:rsidRDefault="00121204" w:rsidP="00700D35">
      <w:pPr>
        <w:spacing w:line="276" w:lineRule="auto"/>
        <w:rPr>
          <w:del w:id="17" w:author="Sofie Spatharis" w:date="2025-09-12T11:45:00Z" w16du:dateUtc="2025-09-12T10:45:00Z"/>
        </w:rPr>
      </w:pPr>
      <w:ins w:id="18" w:author="Sofie Spatharis" w:date="2025-09-12T11:36:00Z" w16du:dateUtc="2025-09-12T10:36:00Z">
        <w:r>
          <w:t xml:space="preserve">Kelp farming </w:t>
        </w:r>
      </w:ins>
      <w:ins w:id="19" w:author="Sofie Spatharis" w:date="2025-09-12T11:37:00Z" w16du:dateUtc="2025-09-12T10:37:00Z">
        <w:r>
          <w:t>in the North Atlantic is emerging as new sustainable source of food, add what else.</w:t>
        </w:r>
      </w:ins>
      <w:ins w:id="20" w:author="Sofie Spatharis" w:date="2025-09-12T11:36:00Z" w16du:dateUtc="2025-09-12T10:36:00Z">
        <w:r>
          <w:t xml:space="preserve"> </w:t>
        </w:r>
      </w:ins>
      <w:r w:rsidR="00D22AE3">
        <w:t>Seaweed b</w:t>
      </w:r>
      <w:r w:rsidR="00146048" w:rsidRPr="00146048">
        <w:t>iofouling by epibiont taxa, including bryozoans, hydrozoans, amphipods, bivalves, and gastropods</w:t>
      </w:r>
      <w:r w:rsidR="00D22AE3">
        <w:t xml:space="preserve"> </w:t>
      </w:r>
      <w:r w:rsidR="006F5AA9">
        <w:t>is a key</w:t>
      </w:r>
      <w:r w:rsidR="00146048" w:rsidRPr="00146048">
        <w:t xml:space="preserve"> constraint </w:t>
      </w:r>
      <w:ins w:id="21" w:author="Sofie Spatharis" w:date="2025-09-12T11:29:00Z" w16du:dateUtc="2025-09-12T10:29:00Z">
        <w:r w:rsidR="00943E98">
          <w:t>in</w:t>
        </w:r>
      </w:ins>
      <w:del w:id="22" w:author="Sofie Spatharis" w:date="2025-09-12T11:29:00Z" w16du:dateUtc="2025-09-12T10:29:00Z">
        <w:r w:rsidR="00146048" w:rsidRPr="00146048" w:rsidDel="00943E98">
          <w:delText>to</w:delText>
        </w:r>
      </w:del>
      <w:r w:rsidR="00146048" w:rsidRPr="00146048">
        <w:t xml:space="preserve"> </w:t>
      </w:r>
      <w:ins w:id="23" w:author="Sofie Spatharis" w:date="2025-09-12T11:38:00Z" w16du:dateUtc="2025-09-12T10:38:00Z">
        <w:r>
          <w:t xml:space="preserve">kelp </w:t>
        </w:r>
      </w:ins>
      <w:del w:id="24" w:author="Sofie Spatharis" w:date="2025-09-12T11:37:00Z" w16du:dateUtc="2025-09-12T10:37:00Z">
        <w:r w:rsidR="00146048" w:rsidRPr="00146048" w:rsidDel="00121204">
          <w:delText xml:space="preserve">improving the </w:delText>
        </w:r>
      </w:del>
      <w:r w:rsidR="00146048" w:rsidRPr="00146048">
        <w:t xml:space="preserve">yield and quality. The </w:t>
      </w:r>
      <w:r w:rsidR="00943E98" w:rsidRPr="00146048">
        <w:t>meroplankton</w:t>
      </w:r>
      <w:r w:rsidR="00146048" w:rsidRPr="00146048">
        <w:t xml:space="preserve"> stages of these </w:t>
      </w:r>
      <w:ins w:id="25" w:author="Sofie Spatharis" w:date="2025-09-12T11:30:00Z" w16du:dateUtc="2025-09-12T10:30:00Z">
        <w:r w:rsidR="00943E98">
          <w:t>epibionts</w:t>
        </w:r>
      </w:ins>
      <w:del w:id="26" w:author="Sofie Spatharis" w:date="2025-09-12T11:29:00Z" w16du:dateUtc="2025-09-12T10:29:00Z">
        <w:r w:rsidR="00146048" w:rsidRPr="00146048" w:rsidDel="00943E98">
          <w:delText>groups</w:delText>
        </w:r>
      </w:del>
      <w:r w:rsidR="00146048" w:rsidRPr="00146048">
        <w:t xml:space="preserve"> </w:t>
      </w:r>
      <w:del w:id="27" w:author="Sofie Spatharis" w:date="2025-09-12T11:32:00Z" w16du:dateUtc="2025-09-12T10:32:00Z">
        <w:r w:rsidR="00D22AE3" w:rsidDel="00943E98">
          <w:delText xml:space="preserve">can appear </w:delText>
        </w:r>
      </w:del>
      <w:r w:rsidR="00D22AE3">
        <w:t xml:space="preserve">in the water column </w:t>
      </w:r>
      <w:del w:id="28" w:author="Sofie Spatharis" w:date="2025-09-12T11:32:00Z" w16du:dateUtc="2025-09-12T10:32:00Z">
        <w:r w:rsidR="00D22AE3" w:rsidDel="00943E98">
          <w:delText xml:space="preserve">and </w:delText>
        </w:r>
      </w:del>
      <w:r w:rsidR="00D22AE3">
        <w:t>precede</w:t>
      </w:r>
      <w:ins w:id="29" w:author="Sofie Spatharis" w:date="2025-09-12T11:38:00Z" w16du:dateUtc="2025-09-12T10:38:00Z">
        <w:r>
          <w:t>s</w:t>
        </w:r>
      </w:ins>
      <w:r w:rsidR="00146048" w:rsidRPr="00146048">
        <w:t xml:space="preserve"> visible settlement on seaweed </w:t>
      </w:r>
      <w:del w:id="30" w:author="Sofie Spatharis" w:date="2025-09-17T15:19:00Z" w16du:dateUtc="2025-09-17T14:19:00Z">
        <w:r w:rsidR="00146048" w:rsidRPr="00146048" w:rsidDel="001D328D">
          <w:delText>blades</w:delText>
        </w:r>
      </w:del>
      <w:ins w:id="31" w:author="Sofie Spatharis" w:date="2025-09-17T15:19:00Z" w16du:dateUtc="2025-09-17T14:19:00Z">
        <w:r w:rsidR="001D328D">
          <w:t>fronds</w:t>
        </w:r>
      </w:ins>
      <w:ins w:id="32" w:author="Sofie Spatharis" w:date="2025-09-12T11:32:00Z" w16du:dateUtc="2025-09-12T10:32:00Z">
        <w:r w:rsidR="00943E98">
          <w:t>. Th</w:t>
        </w:r>
      </w:ins>
      <w:ins w:id="33" w:author="Sofie Spatharis" w:date="2025-09-12T11:39:00Z" w16du:dateUtc="2025-09-12T10:39:00Z">
        <w:r>
          <w:t>us, the</w:t>
        </w:r>
      </w:ins>
      <w:del w:id="34" w:author="Sofie Spatharis" w:date="2025-09-12T11:32:00Z" w16du:dateUtc="2025-09-12T10:32:00Z">
        <w:r w:rsidR="00D22AE3" w:rsidDel="00943E98">
          <w:delText xml:space="preserve"> </w:delText>
        </w:r>
      </w:del>
      <w:ins w:id="35" w:author="Sofie Spatharis" w:date="2025-09-12T11:32:00Z" w16du:dateUtc="2025-09-12T10:32:00Z">
        <w:r w:rsidR="00943E98">
          <w:t xml:space="preserve"> </w:t>
        </w:r>
      </w:ins>
      <w:ins w:id="36" w:author="Sofie Spatharis" w:date="2025-09-12T11:35:00Z" w16du:dateUtc="2025-09-12T10:35:00Z">
        <w:r w:rsidR="00943E98">
          <w:t xml:space="preserve">precise </w:t>
        </w:r>
      </w:ins>
      <w:ins w:id="37" w:author="Sofie Spatharis" w:date="2025-09-12T11:39:00Z" w16du:dateUtc="2025-09-12T10:39:00Z">
        <w:r>
          <w:t xml:space="preserve">taxonomic </w:t>
        </w:r>
      </w:ins>
      <w:ins w:id="38" w:author="Sofie Spatharis" w:date="2025-09-12T11:32:00Z" w16du:dateUtc="2025-09-12T10:32:00Z">
        <w:r w:rsidR="00943E98">
          <w:t xml:space="preserve">detection </w:t>
        </w:r>
      </w:ins>
      <w:ins w:id="39" w:author="Sofie Spatharis" w:date="2025-09-12T11:35:00Z" w16du:dateUtc="2025-09-12T10:35:00Z">
        <w:r w:rsidR="00943E98">
          <w:t xml:space="preserve">of </w:t>
        </w:r>
      </w:ins>
      <w:ins w:id="40" w:author="Sofie Spatharis" w:date="2025-09-12T11:39:00Z" w16du:dateUtc="2025-09-12T10:39:00Z">
        <w:r>
          <w:t xml:space="preserve">the </w:t>
        </w:r>
      </w:ins>
      <w:ins w:id="41" w:author="Sofie Spatharis" w:date="2025-09-12T11:35:00Z" w16du:dateUtc="2025-09-12T10:35:00Z">
        <w:r w:rsidR="00943E98">
          <w:t xml:space="preserve">meroplankton stage </w:t>
        </w:r>
      </w:ins>
      <w:ins w:id="42" w:author="Sofie Spatharis" w:date="2025-09-12T11:33:00Z" w16du:dateUtc="2025-09-12T10:33:00Z">
        <w:r w:rsidR="00943E98">
          <w:t xml:space="preserve">and </w:t>
        </w:r>
      </w:ins>
      <w:ins w:id="43" w:author="Sofie Spatharis" w:date="2025-09-12T11:35:00Z" w16du:dateUtc="2025-09-12T10:35:00Z">
        <w:r w:rsidR="00943E98">
          <w:t>the</w:t>
        </w:r>
      </w:ins>
      <w:ins w:id="44" w:author="Sofie Spatharis" w:date="2025-09-12T11:36:00Z" w16du:dateUtc="2025-09-12T10:36:00Z">
        <w:r w:rsidR="00943E98">
          <w:t xml:space="preserve"> </w:t>
        </w:r>
      </w:ins>
      <w:ins w:id="45" w:author="Sofie Spatharis" w:date="2025-09-12T11:33:00Z" w16du:dateUtc="2025-09-12T10:33:00Z">
        <w:r w:rsidR="00943E98">
          <w:t xml:space="preserve">estimation of lag </w:t>
        </w:r>
      </w:ins>
      <w:ins w:id="46" w:author="Sofie Spatharis" w:date="2025-09-12T11:34:00Z" w16du:dateUtc="2025-09-12T10:34:00Z">
        <w:r w:rsidR="00943E98">
          <w:t>from the</w:t>
        </w:r>
      </w:ins>
      <w:ins w:id="47" w:author="Sofie Spatharis" w:date="2025-09-12T11:33:00Z" w16du:dateUtc="2025-09-12T10:33:00Z">
        <w:r w:rsidR="00943E98">
          <w:t xml:space="preserve"> </w:t>
        </w:r>
      </w:ins>
      <w:ins w:id="48" w:author="Sofie Spatharis" w:date="2025-09-12T11:39:00Z" w16du:dateUtc="2025-09-12T10:39:00Z">
        <w:r>
          <w:t>biofouling</w:t>
        </w:r>
      </w:ins>
      <w:ins w:id="49" w:author="Sofie Spatharis" w:date="2025-09-12T11:33:00Z" w16du:dateUtc="2025-09-12T10:33:00Z">
        <w:r w:rsidR="00943E98">
          <w:t xml:space="preserve"> </w:t>
        </w:r>
      </w:ins>
      <w:ins w:id="50" w:author="Sofie Spatharis" w:date="2025-09-12T11:34:00Z" w16du:dateUtc="2025-09-12T10:34:00Z">
        <w:r w:rsidR="00943E98">
          <w:t>stag</w:t>
        </w:r>
      </w:ins>
      <w:ins w:id="51" w:author="Sofie Spatharis" w:date="2025-09-12T11:35:00Z" w16du:dateUtc="2025-09-12T10:35:00Z">
        <w:r w:rsidR="00943E98">
          <w:t xml:space="preserve">e </w:t>
        </w:r>
      </w:ins>
      <w:ins w:id="52" w:author="Sofie Spatharis" w:date="2025-09-12T11:32:00Z" w16du:dateUtc="2025-09-12T10:32:00Z">
        <w:r w:rsidR="00943E98">
          <w:t xml:space="preserve">could act as an early </w:t>
        </w:r>
      </w:ins>
      <w:ins w:id="53" w:author="Sofie Spatharis" w:date="2025-09-12T11:33:00Z" w16du:dateUtc="2025-09-12T10:33:00Z">
        <w:r w:rsidR="00943E98">
          <w:t xml:space="preserve">warning helping </w:t>
        </w:r>
      </w:ins>
      <w:ins w:id="54" w:author="Sofie Spatharis" w:date="2025-09-12T11:36:00Z" w16du:dateUtc="2025-09-12T10:36:00Z">
        <w:r>
          <w:t>farmers plan harvesting tim</w:t>
        </w:r>
      </w:ins>
      <w:ins w:id="55" w:author="Sofie Spatharis" w:date="2025-09-12T11:40:00Z" w16du:dateUtc="2025-09-12T10:40:00Z">
        <w:r>
          <w:t>es</w:t>
        </w:r>
      </w:ins>
      <w:del w:id="56" w:author="Sofie Spatharis" w:date="2025-09-12T11:32:00Z" w16du:dateUtc="2025-09-12T10:32:00Z">
        <w:r w:rsidR="00D22AE3" w:rsidDel="00943E98">
          <w:delText>by</w:delText>
        </w:r>
        <w:r w:rsidR="00146048" w:rsidRPr="00146048" w:rsidDel="00943E98">
          <w:delText xml:space="preserve"> weeks to</w:delText>
        </w:r>
      </w:del>
      <w:del w:id="57" w:author="Sofie Spatharis" w:date="2025-09-12T11:33:00Z" w16du:dateUtc="2025-09-12T10:33:00Z">
        <w:r w:rsidR="00146048" w:rsidRPr="00146048" w:rsidDel="00943E98">
          <w:delText xml:space="preserve"> months</w:delText>
        </w:r>
      </w:del>
      <w:r w:rsidR="00D22AE3">
        <w:t xml:space="preserve">. </w:t>
      </w:r>
      <w:del w:id="58" w:author="Sofie Spatharis" w:date="2025-09-12T11:31:00Z" w16du:dateUtc="2025-09-12T10:31:00Z">
        <w:r w:rsidR="00D22AE3" w:rsidDel="00943E98">
          <w:delText>This</w:delText>
        </w:r>
        <w:r w:rsidR="00146048" w:rsidRPr="00146048" w:rsidDel="00943E98">
          <w:delText xml:space="preserve"> creat</w:delText>
        </w:r>
        <w:r w:rsidR="00D22AE3" w:rsidDel="00943E98">
          <w:delText>es</w:delText>
        </w:r>
        <w:r w:rsidR="00146048" w:rsidRPr="00146048" w:rsidDel="00943E98">
          <w:delText xml:space="preserve"> an opportunity for early intervention if detected promptly</w:delText>
        </w:r>
      </w:del>
      <w:ins w:id="59" w:author="Sofie Spatharis" w:date="2025-09-12T11:36:00Z" w16du:dateUtc="2025-09-12T10:36:00Z">
        <w:r>
          <w:t xml:space="preserve"> </w:t>
        </w:r>
      </w:ins>
      <w:ins w:id="60" w:author="Sofie Spatharis" w:date="2025-09-12T11:40:00Z" w16du:dateUtc="2025-09-12T10:40:00Z">
        <w:r w:rsidR="008E1C5B">
          <w:t>To achieve this, monthly samples of plankton</w:t>
        </w:r>
      </w:ins>
      <w:ins w:id="61" w:author="Sofie Spatharis" w:date="2025-09-12T11:41:00Z" w16du:dateUtc="2025-09-12T10:41:00Z">
        <w:r w:rsidR="008E1C5B">
          <w:t xml:space="preserve"> and kelp </w:t>
        </w:r>
      </w:ins>
      <w:ins w:id="62" w:author="Sofie Spatharis" w:date="2025-09-17T15:19:00Z" w16du:dateUtc="2025-09-17T14:19:00Z">
        <w:r w:rsidR="001D328D">
          <w:t>fronds</w:t>
        </w:r>
      </w:ins>
      <w:ins w:id="63" w:author="Sofie Spatharis" w:date="2025-09-12T11:41:00Z" w16du:dateUtc="2025-09-12T10:41:00Z">
        <w:r w:rsidR="008E1C5B">
          <w:t xml:space="preserve"> were collected from a Scottish kelp farm during a kelp </w:t>
        </w:r>
      </w:ins>
      <w:ins w:id="64" w:author="Sofie Spatharis" w:date="2025-09-12T11:42:00Z" w16du:dateUtc="2025-09-12T10:42:00Z">
        <w:r w:rsidR="008E1C5B">
          <w:t>farming</w:t>
        </w:r>
      </w:ins>
      <w:ins w:id="65" w:author="Sofie Spatharis" w:date="2025-09-12T11:41:00Z" w16du:dateUtc="2025-09-12T10:41:00Z">
        <w:r w:rsidR="008E1C5B">
          <w:t xml:space="preserve"> </w:t>
        </w:r>
      </w:ins>
      <w:ins w:id="66" w:author="Sofie Spatharis" w:date="2025-09-12T11:42:00Z" w16du:dateUtc="2025-09-12T10:42:00Z">
        <w:r w:rsidR="008E1C5B">
          <w:t>period (</w:t>
        </w:r>
      </w:ins>
      <w:ins w:id="67" w:author="Sofie Spatharis" w:date="2025-09-12T11:43:00Z" w16du:dateUtc="2025-09-12T10:43:00Z">
        <w:r w:rsidR="008E1C5B">
          <w:t>September 2021-June 2022)</w:t>
        </w:r>
      </w:ins>
      <w:ins w:id="68" w:author="Sofie Spatharis" w:date="2025-09-12T11:42:00Z" w16du:dateUtc="2025-09-12T10:42:00Z">
        <w:r w:rsidR="008E1C5B">
          <w:t>.</w:t>
        </w:r>
      </w:ins>
      <w:ins w:id="69" w:author="Sofie Spatharis" w:date="2025-09-12T11:43:00Z" w16du:dateUtc="2025-09-12T10:43:00Z">
        <w:r w:rsidR="008E1C5B">
          <w:t xml:space="preserve"> The taxonomic identity of </w:t>
        </w:r>
      </w:ins>
      <w:ins w:id="70" w:author="Sofie Spatharis" w:date="2025-09-12T11:45:00Z" w16du:dateUtc="2025-09-12T10:45:00Z">
        <w:r w:rsidR="001A0645">
          <w:t xml:space="preserve">kelp </w:t>
        </w:r>
      </w:ins>
      <w:ins w:id="71" w:author="Sofie Spatharis" w:date="2025-09-12T11:43:00Z" w16du:dateUtc="2025-09-12T10:43:00Z">
        <w:r w:rsidR="008E1C5B">
          <w:t>biofouling epibiont</w:t>
        </w:r>
      </w:ins>
      <w:ins w:id="72" w:author="Sofie Spatharis" w:date="2025-09-12T11:44:00Z" w16du:dateUtc="2025-09-12T10:44:00Z">
        <w:r w:rsidR="008E1C5B">
          <w:t>s was established by microscopy and barcoding and the taxa were then traced in the plankton samples which were analysed both by microscopy as well as eDNA metabar</w:t>
        </w:r>
      </w:ins>
      <w:ins w:id="73" w:author="Sofie Spatharis" w:date="2025-09-12T11:45:00Z" w16du:dateUtc="2025-09-12T10:45:00Z">
        <w:r w:rsidR="008E1C5B">
          <w:t>coding.</w:t>
        </w:r>
      </w:ins>
      <w:ins w:id="74" w:author="Sofie Spatharis" w:date="2025-09-12T11:58:00Z" w16du:dateUtc="2025-09-12T10:58:00Z">
        <w:r w:rsidR="00D01C60">
          <w:t xml:space="preserve"> Taxonomic identification of kelp epibionts via COI b</w:t>
        </w:r>
      </w:ins>
      <w:ins w:id="75" w:author="Sofie Spatharis" w:date="2025-09-12T11:52:00Z" w16du:dateUtc="2025-09-12T10:52:00Z">
        <w:r w:rsidR="00A90983">
          <w:t xml:space="preserve">arcoding </w:t>
        </w:r>
      </w:ins>
      <w:ins w:id="76" w:author="Sofie Spatharis" w:date="2025-09-12T11:58:00Z" w16du:dateUtc="2025-09-12T10:58:00Z">
        <w:r w:rsidR="00D01C60">
          <w:t xml:space="preserve">agreed </w:t>
        </w:r>
      </w:ins>
      <w:ins w:id="77" w:author="Sofie Spatharis" w:date="2025-09-12T11:59:00Z" w16du:dateUtc="2025-09-12T10:59:00Z">
        <w:r w:rsidR="00D01C60">
          <w:t>with microscopy findings in 13 out of 16 specimens and helped refine the</w:t>
        </w:r>
      </w:ins>
      <w:ins w:id="78" w:author="Sofie Spatharis" w:date="2025-09-12T11:49:00Z" w16du:dateUtc="2025-09-12T10:49:00Z">
        <w:r w:rsidR="00A90983">
          <w:t xml:space="preserve"> taxo</w:t>
        </w:r>
      </w:ins>
      <w:ins w:id="79" w:author="Sofie Spatharis" w:date="2025-09-12T11:50:00Z" w16du:dateUtc="2025-09-12T10:50:00Z">
        <w:r w:rsidR="00A90983">
          <w:t>nomic resolution</w:t>
        </w:r>
      </w:ins>
      <w:ins w:id="80" w:author="Sofie Spatharis" w:date="2025-09-12T11:52:00Z" w16du:dateUtc="2025-09-12T10:52:00Z">
        <w:r w:rsidR="00A90983">
          <w:t xml:space="preserve"> </w:t>
        </w:r>
      </w:ins>
      <w:ins w:id="81" w:author="Sofie Spatharis" w:date="2025-09-12T12:00:00Z" w16du:dateUtc="2025-09-12T11:00:00Z">
        <w:r w:rsidR="001915D3">
          <w:t xml:space="preserve">from </w:t>
        </w:r>
      </w:ins>
      <w:ins w:id="82" w:author="Sofie Spatharis" w:date="2025-09-12T12:01:00Z" w16du:dateUtc="2025-09-12T11:01:00Z">
        <w:r w:rsidR="001915D3">
          <w:t xml:space="preserve">family and genus down </w:t>
        </w:r>
      </w:ins>
      <w:ins w:id="83" w:author="Sofie Spatharis" w:date="2025-09-12T11:52:00Z" w16du:dateUtc="2025-09-12T10:52:00Z">
        <w:r w:rsidR="00A90983">
          <w:t>to species level</w:t>
        </w:r>
      </w:ins>
      <w:ins w:id="84" w:author="Sofie Spatharis" w:date="2025-09-12T11:59:00Z" w16du:dateUtc="2025-09-12T10:59:00Z">
        <w:r w:rsidR="00D01C60">
          <w:t>.</w:t>
        </w:r>
      </w:ins>
      <w:ins w:id="85" w:author="Sofie Spatharis" w:date="2025-09-12T12:00:00Z" w16du:dateUtc="2025-09-12T11:00:00Z">
        <w:r w:rsidR="001915D3">
          <w:t xml:space="preserve"> </w:t>
        </w:r>
      </w:ins>
      <w:ins w:id="86" w:author="Sofie Spatharis" w:date="2025-09-12T12:16:00Z" w16du:dateUtc="2025-09-12T11:16:00Z">
        <w:r w:rsidR="00991698">
          <w:t xml:space="preserve">Out of the </w:t>
        </w:r>
      </w:ins>
      <w:ins w:id="87" w:author="Sofie Spatharis" w:date="2025-09-12T12:30:00Z" w16du:dateUtc="2025-09-12T11:30:00Z">
        <w:r w:rsidR="00C567A5">
          <w:t>1</w:t>
        </w:r>
      </w:ins>
      <w:ins w:id="88" w:author="Sofie Spatharis" w:date="2025-09-12T12:37:00Z" w16du:dateUtc="2025-09-12T11:37:00Z">
        <w:r w:rsidR="00217F1C">
          <w:t>4</w:t>
        </w:r>
      </w:ins>
      <w:ins w:id="89" w:author="Sofie Spatharis" w:date="2025-09-12T12:29:00Z" w16du:dateUtc="2025-09-12T11:29:00Z">
        <w:r w:rsidR="00C567A5">
          <w:t xml:space="preserve"> </w:t>
        </w:r>
      </w:ins>
      <w:ins w:id="90" w:author="Sofie Spatharis" w:date="2025-09-12T12:16:00Z" w16du:dateUtc="2025-09-12T11:16:00Z">
        <w:r w:rsidR="00991698">
          <w:t>epibiont species</w:t>
        </w:r>
      </w:ins>
      <w:ins w:id="91" w:author="Sofie Spatharis" w:date="2025-09-12T12:30:00Z" w16du:dateUtc="2025-09-12T11:30:00Z">
        <w:r w:rsidR="00C567A5">
          <w:t xml:space="preserve"> identified from the kelp </w:t>
        </w:r>
      </w:ins>
      <w:del w:id="92" w:author="Sofie Spatharis" w:date="2025-09-17T15:19:00Z" w16du:dateUtc="2025-09-17T14:19:00Z">
        <w:r w:rsidR="00016DF9" w:rsidDel="001D328D">
          <w:delText>blades</w:delText>
        </w:r>
      </w:del>
      <w:ins w:id="93" w:author="Sofie Spatharis" w:date="2025-09-17T15:19:00Z" w16du:dateUtc="2025-09-17T14:19:00Z">
        <w:r w:rsidR="001D328D">
          <w:t>fronds</w:t>
        </w:r>
      </w:ins>
      <w:r w:rsidR="00016DF9">
        <w:t>, 9</w:t>
      </w:r>
      <w:ins w:id="94" w:author="Sofie Spatharis" w:date="2025-09-12T12:37:00Z" w16du:dateUtc="2025-09-12T11:37:00Z">
        <w:r w:rsidR="00217F1C">
          <w:t xml:space="preserve"> </w:t>
        </w:r>
      </w:ins>
      <w:ins w:id="95" w:author="Sofie Spatharis" w:date="2025-09-12T12:17:00Z" w16du:dateUtc="2025-09-12T11:17:00Z">
        <w:r w:rsidR="00991698">
          <w:t xml:space="preserve">were </w:t>
        </w:r>
      </w:ins>
      <w:ins w:id="96" w:author="Sofie Spatharis" w:date="2025-09-12T12:18:00Z" w16du:dateUtc="2025-09-12T11:18:00Z">
        <w:r w:rsidR="00991698">
          <w:t xml:space="preserve">identified </w:t>
        </w:r>
      </w:ins>
      <w:ins w:id="97" w:author="Sofie Spatharis" w:date="2025-09-12T12:19:00Z" w16du:dateUtc="2025-09-12T11:19:00Z">
        <w:r w:rsidR="00991698">
          <w:t xml:space="preserve">via microscopy </w:t>
        </w:r>
      </w:ins>
      <w:ins w:id="98" w:author="Sofie Spatharis" w:date="2025-09-12T12:38:00Z" w16du:dateUtc="2025-09-12T11:38:00Z">
        <w:r w:rsidR="00217F1C">
          <w:t xml:space="preserve">at </w:t>
        </w:r>
      </w:ins>
      <w:ins w:id="99" w:author="Sofie Spatharis" w:date="2025-09-12T12:39:00Z" w16du:dateUtc="2025-09-12T11:39:00Z">
        <w:r w:rsidR="00421F9F">
          <w:t xml:space="preserve">phylum, </w:t>
        </w:r>
      </w:ins>
      <w:ins w:id="100" w:author="Sofie Spatharis" w:date="2025-09-12T12:38:00Z" w16du:dateUtc="2025-09-12T11:38:00Z">
        <w:r w:rsidR="00217F1C">
          <w:t xml:space="preserve">class or genus level </w:t>
        </w:r>
      </w:ins>
      <w:ins w:id="101" w:author="Sofie Spatharis" w:date="2025-09-12T12:19:00Z" w16du:dateUtc="2025-09-12T11:19:00Z">
        <w:r w:rsidR="00991698">
          <w:t xml:space="preserve">and </w:t>
        </w:r>
      </w:ins>
      <w:ins w:id="102" w:author="Sofie Spatharis" w:date="2025-09-12T12:39:00Z" w16du:dateUtc="2025-09-12T11:39:00Z">
        <w:r w:rsidR="00217F1C">
          <w:t>8 were identified</w:t>
        </w:r>
      </w:ins>
      <w:ins w:id="103" w:author="Sofie Spatharis" w:date="2025-09-12T12:19:00Z" w16du:dateUtc="2025-09-12T11:19:00Z">
        <w:r w:rsidR="00991698">
          <w:t xml:space="preserve"> via eDNA metabarcoding </w:t>
        </w:r>
      </w:ins>
      <w:ins w:id="104" w:author="Sofie Spatharis" w:date="2025-09-12T12:39:00Z" w16du:dateUtc="2025-09-12T11:39:00Z">
        <w:r w:rsidR="00217F1C">
          <w:t>at species level</w:t>
        </w:r>
      </w:ins>
      <w:ins w:id="105" w:author="Sofie Spatharis" w:date="2025-09-12T12:19:00Z" w16du:dateUtc="2025-09-12T11:19:00Z">
        <w:r w:rsidR="00991698">
          <w:t>.</w:t>
        </w:r>
      </w:ins>
      <w:ins w:id="106" w:author="Sofie Spatharis" w:date="2025-09-12T12:43:00Z" w16du:dateUtc="2025-09-12T11:43:00Z">
        <w:r w:rsidR="00DB32A6">
          <w:t xml:space="preserve"> </w:t>
        </w:r>
      </w:ins>
      <w:ins w:id="107" w:author="Sofie Spatharis" w:date="2025-09-12T12:52:00Z" w16du:dateUtc="2025-09-12T11:52:00Z">
        <w:r w:rsidR="00DA3034">
          <w:t xml:space="preserve">Microscopy counts of </w:t>
        </w:r>
      </w:ins>
      <w:ins w:id="108" w:author="Sofie Spatharis" w:date="2025-09-12T12:45:00Z" w16du:dateUtc="2025-09-12T11:45:00Z">
        <w:r w:rsidR="00DB32A6">
          <w:t xml:space="preserve">Hydrozoan </w:t>
        </w:r>
      </w:ins>
      <w:ins w:id="109" w:author="Sofie Spatharis" w:date="2025-09-12T12:46:00Z" w16du:dateUtc="2025-09-12T11:46:00Z">
        <w:r w:rsidR="00DB32A6">
          <w:t>medusae</w:t>
        </w:r>
      </w:ins>
      <w:ins w:id="110" w:author="Sofie Spatharis" w:date="2025-09-12T12:51:00Z" w16du:dateUtc="2025-09-12T11:51:00Z">
        <w:r w:rsidR="00DA3034">
          <w:t xml:space="preserve">, </w:t>
        </w:r>
      </w:ins>
      <w:ins w:id="111" w:author="Sofie Spatharis" w:date="2025-09-12T12:49:00Z" w16du:dateUtc="2025-09-12T11:49:00Z">
        <w:r w:rsidR="00565FC9">
          <w:t xml:space="preserve">Bryozoan </w:t>
        </w:r>
      </w:ins>
      <w:ins w:id="112" w:author="Sofie Spatharis" w:date="2025-09-12T12:50:00Z" w16du:dateUtc="2025-09-12T11:50:00Z">
        <w:r w:rsidR="00565FC9">
          <w:t>c</w:t>
        </w:r>
      </w:ins>
      <w:ins w:id="113" w:author="Sofie Spatharis" w:date="2025-09-12T12:49:00Z" w16du:dateUtc="2025-09-12T11:49:00Z">
        <w:r w:rsidR="00565FC9">
          <w:t>yphonautes</w:t>
        </w:r>
      </w:ins>
      <w:ins w:id="114" w:author="Sofie Spatharis" w:date="2025-09-12T12:51:00Z" w16du:dateUtc="2025-09-12T11:51:00Z">
        <w:r w:rsidR="00DA3034">
          <w:t xml:space="preserve"> and Bivalve</w:t>
        </w:r>
      </w:ins>
      <w:ins w:id="115" w:author="Sofie Spatharis" w:date="2025-09-12T12:52:00Z" w16du:dateUtc="2025-09-12T11:52:00Z">
        <w:r w:rsidR="00DA3034">
          <w:t xml:space="preserve"> larvae</w:t>
        </w:r>
      </w:ins>
      <w:ins w:id="116" w:author="Sofie Spatharis" w:date="2025-09-12T12:49:00Z" w16du:dateUtc="2025-09-12T11:49:00Z">
        <w:r w:rsidR="00565FC9">
          <w:t xml:space="preserve"> </w:t>
        </w:r>
      </w:ins>
      <w:ins w:id="117" w:author="Sofie Spatharis" w:date="2025-09-12T12:46:00Z" w16du:dateUtc="2025-09-12T11:46:00Z">
        <w:r w:rsidR="00DB32A6">
          <w:t>peaked in the plankton</w:t>
        </w:r>
      </w:ins>
      <w:ins w:id="118" w:author="Sofie Spatharis" w:date="2025-09-12T12:53:00Z" w16du:dateUtc="2025-09-12T11:53:00Z">
        <w:r w:rsidR="00DA3034">
          <w:t xml:space="preserve"> </w:t>
        </w:r>
      </w:ins>
      <w:ins w:id="119" w:author="Sofie Spatharis" w:date="2025-09-12T12:48:00Z" w16du:dateUtc="2025-09-12T11:48:00Z">
        <w:r w:rsidR="00DB32A6">
          <w:t>two weeks before the maximum coverage</w:t>
        </w:r>
      </w:ins>
      <w:ins w:id="120" w:author="Sofie Spatharis" w:date="2025-09-12T12:50:00Z" w16du:dateUtc="2025-09-12T11:50:00Z">
        <w:r w:rsidR="00565FC9">
          <w:t xml:space="preserve"> on Saccharina </w:t>
        </w:r>
      </w:ins>
      <w:ins w:id="121" w:author="Sofie Spatharis" w:date="2025-09-17T15:19:00Z" w16du:dateUtc="2025-09-17T14:19:00Z">
        <w:r w:rsidR="001D328D">
          <w:t>fronds</w:t>
        </w:r>
      </w:ins>
      <w:ins w:id="122" w:author="Sofie Spatharis" w:date="2025-09-12T12:48:00Z" w16du:dateUtc="2025-09-12T11:48:00Z">
        <w:r w:rsidR="00DB32A6">
          <w:t>.</w:t>
        </w:r>
      </w:ins>
      <w:ins w:id="123" w:author="Sofie Spatharis" w:date="2025-09-12T12:54:00Z" w16du:dateUtc="2025-09-12T11:54:00Z">
        <w:r w:rsidR="008D5FF4">
          <w:t xml:space="preserve"> </w:t>
        </w:r>
      </w:ins>
      <w:ins w:id="124" w:author="Sofie Spatharis" w:date="2025-09-12T12:56:00Z" w16du:dateUtc="2025-09-12T11:56:00Z">
        <w:r w:rsidR="008D5FF4">
          <w:t xml:space="preserve">Maxima of </w:t>
        </w:r>
      </w:ins>
      <w:ins w:id="125" w:author="Sofie Spatharis" w:date="2025-09-12T12:54:00Z" w16du:dateUtc="2025-09-12T11:54:00Z">
        <w:r w:rsidR="008D5FF4">
          <w:t>eDNA reads</w:t>
        </w:r>
      </w:ins>
      <w:ins w:id="126" w:author="Sofie Spatharis" w:date="2025-09-12T12:57:00Z" w16du:dateUtc="2025-09-12T11:57:00Z">
        <w:r w:rsidR="008D5FF4">
          <w:t xml:space="preserve"> and micro</w:t>
        </w:r>
      </w:ins>
      <w:ins w:id="127" w:author="Sofie Spatharis" w:date="2025-09-12T12:58:00Z" w16du:dateUtc="2025-09-12T11:58:00Z">
        <w:r w:rsidR="008D5FF4">
          <w:t>scopy abundances</w:t>
        </w:r>
      </w:ins>
      <w:ins w:id="128" w:author="Sofie Spatharis" w:date="2025-09-12T12:55:00Z" w16du:dateUtc="2025-09-12T11:55:00Z">
        <w:r w:rsidR="008D5FF4">
          <w:t xml:space="preserve"> did not </w:t>
        </w:r>
      </w:ins>
      <w:ins w:id="129" w:author="Sofie Spatharis" w:date="2025-09-12T12:56:00Z" w16du:dateUtc="2025-09-12T11:56:00Z">
        <w:r w:rsidR="008D5FF4">
          <w:t xml:space="preserve">coincide temporally </w:t>
        </w:r>
      </w:ins>
      <w:ins w:id="130" w:author="Sofie Spatharis" w:date="2025-09-12T12:58:00Z" w16du:dateUtc="2025-09-12T11:58:00Z">
        <w:r w:rsidR="008D5FF4">
          <w:t>for the same taxa.</w:t>
        </w:r>
      </w:ins>
      <w:ins w:id="131" w:author="Sofie Spatharis" w:date="2025-09-12T13:02:00Z" w16du:dateUtc="2025-09-12T12:02:00Z">
        <w:r w:rsidR="002D3856">
          <w:t xml:space="preserve"> </w:t>
        </w:r>
      </w:ins>
      <w:del w:id="132" w:author="Sofie Spatharis" w:date="2025-09-12T11:36:00Z" w16du:dateUtc="2025-09-12T10:36:00Z">
        <w:r w:rsidR="00146048" w:rsidRPr="00146048" w:rsidDel="00121204">
          <w:delText xml:space="preserve">. </w:delText>
        </w:r>
      </w:del>
      <w:del w:id="133" w:author="Sofie Spatharis" w:date="2025-09-12T11:43:00Z" w16du:dateUtc="2025-09-12T10:43:00Z">
        <w:r w:rsidR="00146048" w:rsidRPr="00146048" w:rsidDel="008E1C5B">
          <w:delText>Samples were collected from a site on the Isle of Skye, Scotland</w:delText>
        </w:r>
        <w:r w:rsidR="00D22AE3" w:rsidDel="008E1C5B">
          <w:delText>,</w:delText>
        </w:r>
        <w:r w:rsidR="00146048" w:rsidRPr="00146048" w:rsidDel="008E1C5B">
          <w:delText xml:space="preserve"> </w:delText>
        </w:r>
      </w:del>
      <w:del w:id="134" w:author="Sofie Spatharis" w:date="2025-09-12T11:45:00Z" w16du:dateUtc="2025-09-12T10:45:00Z">
        <w:r w:rsidR="00146048" w:rsidRPr="00146048" w:rsidDel="008A7482">
          <w:delText>which integrated eDNA metabarcoding with plankton and blade microscopy. Targeted COI gene metabarcoding was applied to validate microscopic identifications</w:delText>
        </w:r>
        <w:r w:rsidR="00D22AE3" w:rsidDel="008A7482">
          <w:delText xml:space="preserve"> and </w:delText>
        </w:r>
        <w:r w:rsidR="00146048" w:rsidRPr="00146048" w:rsidDel="008A7482">
          <w:delText>enabl</w:delText>
        </w:r>
        <w:r w:rsidR="00D22AE3" w:rsidDel="008A7482">
          <w:delText>e</w:delText>
        </w:r>
        <w:r w:rsidR="00146048" w:rsidRPr="00146048" w:rsidDel="008A7482">
          <w:delText xml:space="preserve"> direct comparison of </w:delText>
        </w:r>
        <w:r w:rsidR="00D22AE3" w:rsidDel="008A7482">
          <w:delText xml:space="preserve">monitoring techniques with focus on </w:delText>
        </w:r>
        <w:r w:rsidR="00146048" w:rsidRPr="00146048" w:rsidDel="008A7482">
          <w:delText>detection efficienc</w:delText>
        </w:r>
        <w:r w:rsidR="00D22AE3" w:rsidDel="008A7482">
          <w:delText xml:space="preserve">ies and </w:delText>
        </w:r>
        <w:r w:rsidR="00146048" w:rsidRPr="00146048" w:rsidDel="008A7482">
          <w:delText>taxonomic resolution</w:delText>
        </w:r>
        <w:r w:rsidR="00D22AE3" w:rsidDel="008A7482">
          <w:delText>.</w:delText>
        </w:r>
      </w:del>
    </w:p>
    <w:p w14:paraId="53BC0117" w14:textId="4DADBC52" w:rsidR="00146048" w:rsidRPr="00146048" w:rsidDel="002D3856" w:rsidRDefault="00146048" w:rsidP="008D5FF4">
      <w:pPr>
        <w:spacing w:line="276" w:lineRule="auto"/>
        <w:rPr>
          <w:del w:id="135" w:author="Sofie Spatharis" w:date="2025-09-12T13:02:00Z" w16du:dateUtc="2025-09-12T12:02:00Z"/>
        </w:rPr>
      </w:pPr>
      <w:del w:id="136" w:author="Sofie Spatharis" w:date="2025-09-12T12:29:00Z" w16du:dateUtc="2025-09-12T11:29:00Z">
        <w:r w:rsidDel="00C567A5">
          <w:delText>Molecular</w:delText>
        </w:r>
      </w:del>
      <w:del w:id="137" w:author="Sofie Spatharis" w:date="2025-09-12T12:58:00Z" w16du:dateUtc="2025-09-12T11:58:00Z">
        <w:r w:rsidDel="008D5FF4">
          <w:delText xml:space="preserve"> and microscopy </w:delText>
        </w:r>
      </w:del>
      <w:del w:id="138" w:author="Sofie Spatharis" w:date="2025-09-12T12:29:00Z" w16du:dateUtc="2025-09-12T11:29:00Z">
        <w:r w:rsidDel="00C567A5">
          <w:delText xml:space="preserve">results </w:delText>
        </w:r>
      </w:del>
      <w:del w:id="139" w:author="Sofie Spatharis" w:date="2025-09-12T12:58:00Z" w16du:dateUtc="2025-09-12T11:58:00Z">
        <w:r w:rsidR="00D22AE3" w:rsidDel="008D5FF4">
          <w:delText xml:space="preserve">did </w:delText>
        </w:r>
        <w:r w:rsidDel="008D5FF4">
          <w:delText xml:space="preserve">show agreement in </w:delText>
        </w:r>
        <w:r w:rsidR="00D22AE3" w:rsidDel="008D5FF4">
          <w:delText xml:space="preserve">the </w:delText>
        </w:r>
        <w:r w:rsidDel="008D5FF4">
          <w:delText>detecti</w:delText>
        </w:r>
        <w:r w:rsidR="00D22AE3" w:rsidDel="008D5FF4">
          <w:delText>on of</w:delText>
        </w:r>
        <w:r w:rsidDel="008D5FF4">
          <w:delText xml:space="preserve"> key epibiont taxa</w:delText>
        </w:r>
        <w:r w:rsidR="00D22AE3" w:rsidDel="008D5FF4">
          <w:delText xml:space="preserve"> with </w:delText>
        </w:r>
        <w:r w:rsidDel="008D5FF4">
          <w:delText>eDNA and microscopy consistently detect</w:delText>
        </w:r>
        <w:r w:rsidR="00D22AE3" w:rsidDel="008D5FF4">
          <w:delText>ing</w:delText>
        </w:r>
        <w:r w:rsidDel="008D5FF4">
          <w:delText xml:space="preserve"> epibionts in the meroplankton</w:delText>
        </w:r>
        <w:r w:rsidR="00D22AE3" w:rsidDel="008D5FF4">
          <w:delText xml:space="preserve"> </w:delText>
        </w:r>
        <w:r w:rsidDel="008D5FF4">
          <w:delText>earlier</w:delText>
        </w:r>
        <w:r w:rsidR="00D22AE3" w:rsidDel="008D5FF4">
          <w:delText xml:space="preserve"> in the season</w:delText>
        </w:r>
        <w:r w:rsidR="00DE4775" w:rsidDel="008D5FF4">
          <w:delText>, relative to direct observations</w:delText>
        </w:r>
        <w:r w:rsidR="00D22AE3" w:rsidDel="008D5FF4">
          <w:delText xml:space="preserve"> </w:delText>
        </w:r>
        <w:r w:rsidR="00DE4775" w:rsidDel="008D5FF4">
          <w:delText>up</w:delText>
        </w:r>
        <w:r w:rsidDel="008D5FF4">
          <w:delText>on blades</w:delText>
        </w:r>
        <w:r w:rsidR="00DE4775" w:rsidDel="008D5FF4">
          <w:delText xml:space="preserve">. </w:delText>
        </w:r>
        <w:r w:rsidR="00DE4775" w:rsidDel="002D3856">
          <w:delText>Mo</w:delText>
        </w:r>
        <w:r w:rsidDel="002D3856">
          <w:delText xml:space="preserve">lecular techniques </w:delText>
        </w:r>
        <w:r w:rsidR="0243AC57" w:rsidDel="002D3856">
          <w:delText xml:space="preserve">were </w:delText>
        </w:r>
        <w:r w:rsidR="00DE4775" w:rsidDel="002D3856">
          <w:delText>successful</w:delText>
        </w:r>
        <w:r w:rsidR="0243AC57" w:rsidDel="002D3856">
          <w:delText xml:space="preserve"> in </w:delText>
        </w:r>
        <w:r w:rsidR="00DE4775" w:rsidDel="002D3856">
          <w:delText>improving</w:delText>
        </w:r>
        <w:r w:rsidDel="002D3856">
          <w:delText xml:space="preserve"> observations</w:delText>
        </w:r>
        <w:r w:rsidR="671C5AA6" w:rsidDel="002D3856">
          <w:delText xml:space="preserve"> by</w:delText>
        </w:r>
        <w:r w:rsidDel="002D3856">
          <w:delText xml:space="preserve"> providing greater taxonomic resolution of key groups and reveal</w:delText>
        </w:r>
        <w:r w:rsidR="00DE4775" w:rsidDel="002D3856">
          <w:delText>ed several</w:delText>
        </w:r>
        <w:r w:rsidDel="002D3856">
          <w:delText xml:space="preserve"> cryptic </w:delText>
        </w:r>
        <w:r w:rsidR="00DE4775" w:rsidDel="002D3856">
          <w:delText>and</w:delText>
        </w:r>
        <w:r w:rsidDel="002D3856">
          <w:delText xml:space="preserve"> early-stage species that could only be broadly classified </w:delText>
        </w:r>
        <w:r w:rsidR="5A51E751" w:rsidDel="002D3856">
          <w:delText xml:space="preserve">through </w:delText>
        </w:r>
        <w:r w:rsidDel="002D3856">
          <w:delText>microscopy. eDNA signals for several key fouling taxa often appeared weeks before plankton microscopy detections and up to two months before blade colonisation, illustrating</w:delText>
        </w:r>
        <w:r w:rsidR="00DE4775" w:rsidDel="002D3856">
          <w:delText xml:space="preserve"> distinct</w:delText>
        </w:r>
        <w:r w:rsidDel="002D3856">
          <w:delText xml:space="preserve"> seasonal lags between methods. </w:delText>
        </w:r>
        <w:r w:rsidR="00DE4775" w:rsidDel="002D3856">
          <w:delText>Notably</w:delText>
        </w:r>
        <w:r w:rsidDel="002D3856">
          <w:delText xml:space="preserve">, hydrozoan eDNA peaks in March/April preceded plankton abundance maxima </w:delText>
        </w:r>
        <w:r w:rsidR="00DE4775" w:rsidDel="002D3856">
          <w:delText xml:space="preserve">recorded </w:delText>
        </w:r>
        <w:r w:rsidDel="002D3856">
          <w:delText xml:space="preserve">in May/June and peak blade coverage (&gt;85%) </w:delText>
        </w:r>
        <w:r w:rsidR="00DE4775" w:rsidDel="002D3856">
          <w:delText xml:space="preserve">later in </w:delText>
        </w:r>
        <w:r w:rsidDel="002D3856">
          <w:delText xml:space="preserve">July. </w:delText>
        </w:r>
      </w:del>
      <w:r>
        <w:t>Depth-stratified blade surveys showed that</w:t>
      </w:r>
      <w:del w:id="140" w:author="Sofie Spatharis" w:date="2025-09-12T12:59:00Z" w16du:dateUtc="2025-09-12T11:59:00Z">
        <w:r w:rsidDel="002D3856">
          <w:delText xml:space="preserve"> tip</w:delText>
        </w:r>
      </w:del>
      <w:r>
        <w:t xml:space="preserve"> </w:t>
      </w:r>
      <w:ins w:id="141" w:author="Sofie Spatharis" w:date="2025-09-12T12:59:00Z" w16du:dateUtc="2025-09-12T11:59:00Z">
        <w:r w:rsidR="002D3856">
          <w:t xml:space="preserve">kelp </w:t>
        </w:r>
      </w:ins>
      <w:r>
        <w:t xml:space="preserve">segments </w:t>
      </w:r>
      <w:ins w:id="142" w:author="Sofie Spatharis" w:date="2025-09-12T12:59:00Z" w16du:dateUtc="2025-09-12T11:59:00Z">
        <w:r w:rsidR="002D3856">
          <w:t xml:space="preserve">that were deeper in the water column </w:t>
        </w:r>
      </w:ins>
      <w:r>
        <w:t xml:space="preserve">harboured the highest </w:t>
      </w:r>
      <w:ins w:id="143" w:author="Sofie Spatharis" w:date="2025-09-12T12:59:00Z" w16du:dateUtc="2025-09-12T11:59:00Z">
        <w:r w:rsidR="002D3856">
          <w:t>hydrozoan</w:t>
        </w:r>
      </w:ins>
      <w:del w:id="144" w:author="Sofie Spatharis" w:date="2025-09-12T12:59:00Z" w16du:dateUtc="2025-09-12T11:59:00Z">
        <w:r w:rsidDel="002D3856">
          <w:delText>fouling loads,</w:delText>
        </w:r>
      </w:del>
      <w:ins w:id="145" w:author="Sofie Spatharis" w:date="2025-09-12T12:59:00Z" w16du:dateUtc="2025-09-12T11:59:00Z">
        <w:r w:rsidR="002D3856">
          <w:t xml:space="preserve"> infestation</w:t>
        </w:r>
      </w:ins>
      <w:ins w:id="146" w:author="Sofie Spatharis" w:date="2025-09-12T13:00:00Z" w16du:dateUtc="2025-09-12T12:00:00Z">
        <w:r w:rsidR="002D3856">
          <w:t>,</w:t>
        </w:r>
      </w:ins>
      <w:r>
        <w:t xml:space="preserve"> </w:t>
      </w:r>
      <w:ins w:id="147" w:author="Sofie Spatharis" w:date="2025-09-12T13:00:00Z" w16du:dateUtc="2025-09-12T12:00:00Z">
        <w:r w:rsidR="002D3856">
          <w:t xml:space="preserve">indicating either </w:t>
        </w:r>
      </w:ins>
      <w:del w:id="148" w:author="Sofie Spatharis" w:date="2025-09-12T13:00:00Z" w16du:dateUtc="2025-09-12T12:00:00Z">
        <w:r w:rsidDel="002D3856">
          <w:delText xml:space="preserve">highlighting potentially </w:delText>
        </w:r>
      </w:del>
      <w:r>
        <w:t xml:space="preserve">depth-related </w:t>
      </w:r>
      <w:del w:id="149" w:author="Sofie Spatharis" w:date="2025-09-12T13:00:00Z" w16du:dateUtc="2025-09-12T12:00:00Z">
        <w:r w:rsidDel="002D3856">
          <w:delText xml:space="preserve">settlement </w:delText>
        </w:r>
      </w:del>
      <w:ins w:id="150" w:author="Sofie Spatharis" w:date="2025-09-12T13:00:00Z" w16du:dateUtc="2025-09-12T12:00:00Z">
        <w:r w:rsidR="002D3856">
          <w:t>colonisation processes</w:t>
        </w:r>
      </w:ins>
      <w:ins w:id="151" w:author="Sofie Spatharis" w:date="2025-09-12T14:35:00Z" w16du:dateUtc="2025-09-12T13:35:00Z">
        <w:r w:rsidR="00EB6F86">
          <w:t xml:space="preserve">, </w:t>
        </w:r>
      </w:ins>
      <w:ins w:id="152" w:author="Sofie Spatharis" w:date="2025-09-12T13:01:00Z" w16du:dateUtc="2025-09-12T12:01:00Z">
        <w:r w:rsidR="002D3856">
          <w:t>kelp age-related exposure effects</w:t>
        </w:r>
      </w:ins>
      <w:ins w:id="153" w:author="Sofie Spatharis" w:date="2025-09-12T14:35:00Z" w16du:dateUtc="2025-09-12T13:35:00Z">
        <w:r w:rsidR="00EB6F86">
          <w:t xml:space="preserve"> or UV avoidance</w:t>
        </w:r>
      </w:ins>
      <w:ins w:id="154" w:author="Sofie Spatharis" w:date="2025-09-12T13:01:00Z" w16du:dateUtc="2025-09-12T12:01:00Z">
        <w:r w:rsidR="002D3856">
          <w:t>.</w:t>
        </w:r>
      </w:ins>
      <w:ins w:id="155" w:author="Sofie Spatharis" w:date="2025-09-12T13:02:00Z" w16du:dateUtc="2025-09-12T12:02:00Z">
        <w:r w:rsidR="002D3856">
          <w:t xml:space="preserve"> </w:t>
        </w:r>
      </w:ins>
      <w:del w:id="156" w:author="Sofie Spatharis" w:date="2025-09-12T13:00:00Z" w16du:dateUtc="2025-09-12T12:00:00Z">
        <w:r w:rsidDel="002D3856">
          <w:delText>preferences. </w:delText>
        </w:r>
      </w:del>
    </w:p>
    <w:p w14:paraId="6E82AB4A" w14:textId="443A47F6" w:rsidR="00146048" w:rsidRPr="00146048" w:rsidRDefault="006F5AA9" w:rsidP="002D3856">
      <w:pPr>
        <w:spacing w:line="276" w:lineRule="auto"/>
      </w:pPr>
      <w:r w:rsidRPr="006F5AA9">
        <w:t xml:space="preserve">The results indicate that the combination of molecular diagnostics and </w:t>
      </w:r>
      <w:r>
        <w:t>conventional</w:t>
      </w:r>
      <w:r w:rsidRPr="006F5AA9">
        <w:t xml:space="preserve"> light microscopy improves the sensitivity and specificity of biofouling detection, facilitating earlier and more informed farm management decisions. </w:t>
      </w:r>
      <w:r w:rsidR="00146048" w:rsidRPr="00146048">
        <w:t xml:space="preserve"> </w:t>
      </w:r>
      <w:del w:id="157" w:author="Sofie Spatharis" w:date="2025-09-12T13:01:00Z" w16du:dateUtc="2025-09-12T12:01:00Z">
        <w:r w:rsidR="00146048" w:rsidRPr="00146048" w:rsidDel="002D3856">
          <w:delText xml:space="preserve">This approach supports the development of </w:delText>
        </w:r>
        <w:r w:rsidDel="002D3856">
          <w:delText xml:space="preserve">a </w:delText>
        </w:r>
        <w:r w:rsidR="00146048" w:rsidRPr="00146048" w:rsidDel="002D3856">
          <w:delText xml:space="preserve">predictive biofouling risk framework </w:delText>
        </w:r>
        <w:r w:rsidDel="002D3856">
          <w:delText xml:space="preserve">with </w:delText>
        </w:r>
        <w:r w:rsidR="00146048" w:rsidRPr="00146048" w:rsidDel="002D3856">
          <w:delText>targeted mitigation strategies</w:delText>
        </w:r>
        <w:r w:rsidR="00DE4775" w:rsidDel="002D3856">
          <w:delText xml:space="preserve"> </w:delText>
        </w:r>
        <w:r w:rsidDel="002D3856">
          <w:delText>that has</w:delText>
        </w:r>
        <w:r w:rsidR="00DE4775" w:rsidDel="002D3856">
          <w:delText xml:space="preserve"> strong applicability </w:delText>
        </w:r>
        <w:r w:rsidDel="002D3856">
          <w:delText>within</w:delText>
        </w:r>
        <w:r w:rsidR="00146048" w:rsidRPr="00146048" w:rsidDel="002D3856">
          <w:delText xml:space="preserve"> the expanding North-East Atlantic kelp aquaculture sector. </w:delText>
        </w:r>
      </w:del>
    </w:p>
    <w:p w14:paraId="1919AA71" w14:textId="099E9A1E" w:rsidR="00146048" w:rsidRPr="00146048" w:rsidRDefault="00146048" w:rsidP="00700D35">
      <w:pPr>
        <w:spacing w:line="276" w:lineRule="auto"/>
      </w:pPr>
      <w:r w:rsidRPr="00146048">
        <w:t>Keywords: biofouling, environmental DNA, kelp aquaculture, early warning, epibionts</w:t>
      </w:r>
      <w:ins w:id="158" w:author="Sofie Spatharis" w:date="2025-09-12T11:49:00Z" w16du:dateUtc="2025-09-12T10:49:00Z">
        <w:r w:rsidR="00A90983">
          <w:t>, COI marker</w:t>
        </w:r>
      </w:ins>
      <w:del w:id="159" w:author="Sofie Spatharis" w:date="2025-09-12T11:49:00Z" w16du:dateUtc="2025-09-12T10:49:00Z">
        <w:r w:rsidRPr="00146048" w:rsidDel="00A90983">
          <w:delText> </w:delText>
        </w:r>
      </w:del>
    </w:p>
    <w:p w14:paraId="49F67C73" w14:textId="77777777" w:rsidR="00146048" w:rsidRDefault="00146048" w:rsidP="00700D35">
      <w:pPr>
        <w:spacing w:line="276" w:lineRule="auto"/>
      </w:pPr>
      <w:r>
        <w:br w:type="page"/>
      </w:r>
    </w:p>
    <w:p w14:paraId="4E71C3CE" w14:textId="228E58EF" w:rsidR="0098351A" w:rsidRPr="00700D35" w:rsidRDefault="0098351A" w:rsidP="00700D35">
      <w:pPr>
        <w:spacing w:line="276" w:lineRule="auto"/>
        <w:rPr>
          <w:b/>
          <w:bCs/>
        </w:rPr>
      </w:pPr>
      <w:r w:rsidRPr="00700D35">
        <w:rPr>
          <w:b/>
          <w:bCs/>
        </w:rPr>
        <w:lastRenderedPageBreak/>
        <w:t>Introduction</w:t>
      </w:r>
    </w:p>
    <w:p w14:paraId="5636D602" w14:textId="766ECB4D" w:rsidR="007E6B45" w:rsidRDefault="005C4792" w:rsidP="00700D35">
      <w:pPr>
        <w:spacing w:line="276" w:lineRule="auto"/>
        <w:rPr>
          <w:ins w:id="160" w:author="Sofie Spatharis" w:date="2025-09-12T14:50:00Z" w16du:dateUtc="2025-09-12T13:50:00Z"/>
        </w:rPr>
      </w:pPr>
      <w:r>
        <w:t xml:space="preserve">Kelp cultivation </w:t>
      </w:r>
      <w:del w:id="161" w:author="Sofie Spatharis" w:date="2025-09-12T14:36:00Z" w16du:dateUtc="2025-09-12T13:36:00Z">
        <w:r w:rsidDel="00EB6F86">
          <w:delText>offers significant potential</w:delText>
        </w:r>
      </w:del>
      <w:ins w:id="162" w:author="Sofie Spatharis" w:date="2025-09-12T14:36:00Z" w16du:dateUtc="2025-09-12T13:36:00Z">
        <w:r w:rsidR="00EB6F86">
          <w:t xml:space="preserve">in the North Atlantic coasts is </w:t>
        </w:r>
      </w:ins>
      <w:ins w:id="163" w:author="Sofie Spatharis" w:date="2025-09-12T14:40:00Z" w16du:dateUtc="2025-09-12T13:40:00Z">
        <w:r w:rsidR="002C5AAA">
          <w:t xml:space="preserve">currently rapidly expanding </w:t>
        </w:r>
      </w:ins>
      <w:moveToRangeStart w:id="164" w:author="Sofie Spatharis" w:date="2025-09-12T14:41:00Z" w:name="move208580533"/>
      <w:moveTo w:id="165" w:author="Sofie Spatharis" w:date="2025-09-12T14:41:00Z" w16du:dateUtc="2025-09-12T13:41:00Z">
        <w:r w:rsidR="002C5AAA">
          <w:fldChar w:fldCharType="begin">
            <w:fldData xml:space="preserve">PEVuZE5vdGU+PENpdGU+PEF1dGhvcj5WZWVuaG9mPC9BdXRob3I+PFllYXI+MjAyNDwvWWVhcj48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</w:fldData>
          </w:fldChar>
        </w:r>
        <w:r w:rsidR="002C5AAA">
          <w:instrText xml:space="preserve"> ADDIN EN.CITE </w:instrText>
        </w:r>
        <w:r w:rsidR="002C5AAA">
          <w:fldChar w:fldCharType="begin">
            <w:fldData xml:space="preserve">PEVuZE5vdGU+PENpdGU+PEF1dGhvcj5WZWVuaG9mPC9BdXRob3I+PFllYXI+MjAyNDwvWWVhcj48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</w:fldData>
          </w:fldChar>
        </w:r>
        <w:r w:rsidR="002C5AAA">
          <w:instrText xml:space="preserve"> ADDIN EN.CITE.DATA </w:instrText>
        </w:r>
      </w:moveTo>
      <w:ins w:id="166" w:author="Sofie Spatharis" w:date="2025-09-12T14:41:00Z" w16du:dateUtc="2025-09-12T13:41:00Z"/>
      <w:moveTo w:id="167" w:author="Sofie Spatharis" w:date="2025-09-12T14:41:00Z" w16du:dateUtc="2025-09-12T13:41:00Z">
        <w:r w:rsidR="002C5AAA">
          <w:fldChar w:fldCharType="end"/>
        </w:r>
      </w:moveTo>
      <w:ins w:id="168" w:author="Sofie Spatharis" w:date="2025-09-12T14:41:00Z" w16du:dateUtc="2025-09-12T13:41:00Z"/>
      <w:moveTo w:id="169" w:author="Sofie Spatharis" w:date="2025-09-12T14:41:00Z" w16du:dateUtc="2025-09-12T13:41:00Z">
        <w:r w:rsidR="002C5AAA">
          <w:fldChar w:fldCharType="separate"/>
        </w:r>
        <w:r w:rsidR="002C5AAA">
          <w:rPr>
            <w:noProof/>
          </w:rPr>
          <w:t>(Veenhof et al., 2024, Zhang et al., 2022)</w:t>
        </w:r>
        <w:r w:rsidR="002C5AAA">
          <w:fldChar w:fldCharType="end"/>
        </w:r>
      </w:moveTo>
      <w:moveToRangeEnd w:id="164"/>
      <w:ins w:id="170" w:author="Sofie Spatharis" w:date="2025-09-12T14:42:00Z" w16du:dateUtc="2025-09-12T13:42:00Z">
        <w:r w:rsidR="002C5AAA">
          <w:t xml:space="preserve"> </w:t>
        </w:r>
      </w:ins>
      <w:ins w:id="171" w:author="Sofie Spatharis" w:date="2025-09-12T14:40:00Z" w16du:dateUtc="2025-09-12T13:40:00Z">
        <w:r w:rsidR="002C5AAA">
          <w:t xml:space="preserve">due to its potential </w:t>
        </w:r>
      </w:ins>
      <w:r>
        <w:t xml:space="preserve"> </w:t>
      </w:r>
      <w:del w:id="172" w:author="Sofie Spatharis" w:date="2025-09-12T14:41:00Z" w16du:dateUtc="2025-09-12T13:41:00Z">
        <w:r w:rsidDel="002C5AAA">
          <w:delText>as a sustainable marine bioresource</w:delText>
        </w:r>
      </w:del>
      <w:del w:id="173" w:author="Sofie Spatharis" w:date="2025-09-12T14:37:00Z" w16du:dateUtc="2025-09-12T13:37:00Z">
        <w:r w:rsidR="00440113" w:rsidDel="00EB6F86">
          <w:delText>,</w:delText>
        </w:r>
      </w:del>
      <w:ins w:id="174" w:author="Sofie Spatharis" w:date="2025-09-12T14:41:00Z" w16du:dateUtc="2025-09-12T13:41:00Z">
        <w:r w:rsidR="002C5AAA">
          <w:t>for</w:t>
        </w:r>
      </w:ins>
      <w:ins w:id="175" w:author="Sofie Spatharis" w:date="2025-09-12T14:37:00Z" w16du:dateUtc="2025-09-12T13:37:00Z">
        <w:r w:rsidR="00EB6F86">
          <w:t xml:space="preserve"> </w:t>
        </w:r>
      </w:ins>
      <w:del w:id="176" w:author="Sofie Spatharis" w:date="2025-09-12T14:37:00Z" w16du:dateUtc="2025-09-12T13:37:00Z">
        <w:r w:rsidR="00440113" w:rsidDel="00EB6F86">
          <w:delText xml:space="preserve"> </w:delText>
        </w:r>
        <w:r w:rsidDel="00EB6F86">
          <w:delText>capable of advancing global food security</w:delText>
        </w:r>
        <w:r w:rsidR="02E399EF" w:rsidDel="00EB6F86">
          <w:delText xml:space="preserve"> </w:delText>
        </w:r>
      </w:del>
      <w:ins w:id="177" w:author="Sofie Spatharis" w:date="2025-09-12T14:37:00Z" w16du:dateUtc="2025-09-12T13:37:00Z">
        <w:r w:rsidR="00EB6F86">
          <w:t xml:space="preserve"> high-value </w:t>
        </w:r>
      </w:ins>
      <w:ins w:id="178" w:author="Sofie Spatharis" w:date="2025-09-12T14:39:00Z" w16du:dateUtc="2025-09-12T13:39:00Z">
        <w:r w:rsidR="002C5AAA">
          <w:t xml:space="preserve">nutritional, </w:t>
        </w:r>
      </w:ins>
      <w:ins w:id="179" w:author="Sofie Spatharis" w:date="2025-09-12T14:37:00Z" w16du:dateUtc="2025-09-12T13:37:00Z">
        <w:r w:rsidR="00EB6F86">
          <w:t xml:space="preserve">medical, agricultural and industrial products </w:t>
        </w:r>
      </w:ins>
      <w:r w:rsidR="02E399EF">
        <w:t>while</w:t>
      </w:r>
      <w:r>
        <w:t xml:space="preserve"> mitigating climate change</w:t>
      </w:r>
      <w:ins w:id="180" w:author="Sofie Spatharis" w:date="2025-09-12T14:38:00Z" w16du:dateUtc="2025-09-12T13:38:00Z">
        <w:r w:rsidR="0012123B">
          <w:t xml:space="preserve"> and enhancing coastal ecosystem services</w:t>
        </w:r>
      </w:ins>
      <w:r>
        <w:t xml:space="preserve"> </w:t>
      </w:r>
      <w:del w:id="181" w:author="Sofie Spatharis" w:date="2025-09-12T14:38:00Z" w16du:dateUtc="2025-09-12T13:38:00Z">
        <w:r w:rsidDel="00EB6F86">
          <w:delText xml:space="preserve">and delivering </w:delText>
        </w:r>
      </w:del>
      <w:del w:id="182" w:author="Sofie Spatharis" w:date="2025-09-12T14:37:00Z" w16du:dateUtc="2025-09-12T13:37:00Z">
        <w:r w:rsidDel="00EB6F86">
          <w:delText xml:space="preserve">high-value products </w:delText>
        </w:r>
      </w:del>
      <w:del w:id="183" w:author="Sofie Spatharis" w:date="2025-09-12T14:38:00Z" w16du:dateUtc="2025-09-12T13:38:00Z">
        <w:r w:rsidDel="00EB6F86">
          <w:delText xml:space="preserve">across medical, agricultural and industrial sectors </w:delText>
        </w:r>
      </w:del>
      <w:r w:rsidR="00DE4775">
        <w:fldChar w:fldCharType="begin">
          <w:fldData xml:space="preserve">PEVuZE5vdGU+PENpdGU+PEF1dGhvcj5KYWd0YXA8L0F1dGhvcj48WWVhcj4yMDIyPC9ZZWFyPjxS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</w:fldData>
        </w:fldChar>
      </w:r>
      <w:r w:rsidR="00DE4775">
        <w:instrText xml:space="preserve"> ADDIN EN.CITE </w:instrText>
      </w:r>
      <w:r w:rsidR="00DE4775">
        <w:fldChar w:fldCharType="begin">
          <w:fldData xml:space="preserve">PEVuZE5vdGU+PENpdGU+PEF1dGhvcj5KYWd0YXA8L0F1dGhvcj48WWVhcj4yMDIyPC9ZZWFyPjxS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</w:fldData>
        </w:fldChar>
      </w:r>
      <w:r w:rsidR="00DE4775">
        <w:instrText xml:space="preserve"> ADDIN EN.CITE.DATA </w:instrText>
      </w:r>
      <w:r w:rsidR="00DE4775">
        <w:fldChar w:fldCharType="end"/>
      </w:r>
      <w:r w:rsidR="00DE4775">
        <w:fldChar w:fldCharType="separate"/>
      </w:r>
      <w:r w:rsidR="00DE4775">
        <w:rPr>
          <w:noProof/>
        </w:rPr>
        <w:t>(Jagtap and Meena, 2022, Duarte et al., 2023, Sultana et al., 2023)</w:t>
      </w:r>
      <w:r w:rsidR="00DE4775">
        <w:fldChar w:fldCharType="end"/>
      </w:r>
      <w:r w:rsidR="00DE4775">
        <w:t>.</w:t>
      </w:r>
      <w:r>
        <w:t xml:space="preserve"> </w:t>
      </w:r>
      <w:del w:id="184" w:author="Sofie Spatharis" w:date="2025-09-12T14:41:00Z" w16du:dateUtc="2025-09-12T13:41:00Z">
        <w:r w:rsidDel="002C5AAA">
          <w:delText>Although Asian producers have long dominated global seaweed markets, emerging expansion within regions like the North-East Atlantic demonstrates the rising international interest for macroalgae production</w:delText>
        </w:r>
      </w:del>
      <w:moveFromRangeStart w:id="185" w:author="Sofie Spatharis" w:date="2025-09-12T14:41:00Z" w:name="move208580533"/>
      <w:moveFrom w:id="186" w:author="Sofie Spatharis" w:date="2025-09-12T14:41:00Z" w16du:dateUtc="2025-09-12T13:41:00Z">
        <w:r w:rsidR="00F15643" w:rsidDel="002C5AAA">
          <w:t xml:space="preserve"> </w:t>
        </w:r>
        <w:r w:rsidR="00F15643" w:rsidDel="002C5AAA">
          <w:fldChar w:fldCharType="begin">
            <w:fldData xml:space="preserve">PEVuZE5vdGU+PENpdGU+PEF1dGhvcj5WZWVuaG9mPC9BdXRob3I+PFllYXI+MjAyNDwvWWVhcj48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</w:fldData>
          </w:fldChar>
        </w:r>
        <w:r w:rsidR="00F15643" w:rsidDel="002C5AAA">
          <w:instrText xml:space="preserve"> ADDIN EN.CITE </w:instrText>
        </w:r>
        <w:r w:rsidR="00F15643" w:rsidDel="002C5AAA">
          <w:fldChar w:fldCharType="begin">
            <w:fldData xml:space="preserve">PEVuZE5vdGU+PENpdGU+PEF1dGhvcj5WZWVuaG9mPC9BdXRob3I+PFllYXI+MjAyNDwvWWVhcj48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</w:fldData>
          </w:fldChar>
        </w:r>
        <w:r w:rsidR="00F15643" w:rsidDel="002C5AAA">
          <w:instrText xml:space="preserve"> ADDIN EN.CITE.DATA </w:instrText>
        </w:r>
      </w:moveFrom>
      <w:del w:id="187" w:author="Sofie Spatharis" w:date="2025-09-12T14:41:00Z" w16du:dateUtc="2025-09-12T13:41:00Z"/>
      <w:moveFrom w:id="188" w:author="Sofie Spatharis" w:date="2025-09-12T14:41:00Z" w16du:dateUtc="2025-09-12T13:41:00Z">
        <w:r w:rsidR="00F15643" w:rsidDel="002C5AAA">
          <w:fldChar w:fldCharType="end"/>
        </w:r>
      </w:moveFrom>
      <w:del w:id="189" w:author="Sofie Spatharis" w:date="2025-09-12T14:41:00Z" w16du:dateUtc="2025-09-12T13:41:00Z"/>
      <w:moveFrom w:id="190" w:author="Sofie Spatharis" w:date="2025-09-12T14:41:00Z" w16du:dateUtc="2025-09-12T13:41:00Z">
        <w:r w:rsidR="00F15643" w:rsidDel="002C5AAA">
          <w:fldChar w:fldCharType="separate"/>
        </w:r>
        <w:r w:rsidR="00F15643" w:rsidDel="002C5AAA">
          <w:rPr>
            <w:noProof/>
          </w:rPr>
          <w:t>(Veenhof et al., 2024, Zhang et al., 2022)</w:t>
        </w:r>
        <w:r w:rsidR="00F15643" w:rsidDel="002C5AAA">
          <w:fldChar w:fldCharType="end"/>
        </w:r>
      </w:moveFrom>
      <w:moveFromRangeEnd w:id="185"/>
      <w:del w:id="191" w:author="Sofie Spatharis" w:date="2025-09-12T14:42:00Z" w16du:dateUtc="2025-09-12T13:42:00Z">
        <w:r w:rsidDel="00726EFD">
          <w:delText xml:space="preserve">. </w:delText>
        </w:r>
      </w:del>
      <w:r w:rsidR="00440113">
        <w:t>With plan</w:t>
      </w:r>
      <w:del w:id="192" w:author="Sofie Spatharis" w:date="2025-09-12T14:42:00Z" w16du:dateUtc="2025-09-12T13:42:00Z">
        <w:r w:rsidR="00440113" w:rsidDel="00726EFD">
          <w:delText>t</w:delText>
        </w:r>
      </w:del>
      <w:r w:rsidR="00440113">
        <w:t>s to increase production to 8 million tonnes by 2030, s</w:t>
      </w:r>
      <w:r>
        <w:t xml:space="preserve">eaweed farming is critical to the EU’s sustainable blue economy </w:t>
      </w:r>
      <w:del w:id="193" w:author="Sofie Spatharis" w:date="2025-09-12T14:42:00Z" w16du:dateUtc="2025-09-12T13:42:00Z">
        <w:r w:rsidR="00440113" w:rsidDel="00726EFD">
          <w:delText>that</w:delText>
        </w:r>
        <w:r w:rsidDel="00726EFD">
          <w:delText xml:space="preserve"> </w:delText>
        </w:r>
      </w:del>
      <w:r>
        <w:t>aim</w:t>
      </w:r>
      <w:ins w:id="194" w:author="Sofie Spatharis" w:date="2025-09-12T14:43:00Z" w16du:dateUtc="2025-09-12T13:43:00Z">
        <w:r w:rsidR="00726EFD">
          <w:t>ing</w:t>
        </w:r>
      </w:ins>
      <w:del w:id="195" w:author="Sofie Spatharis" w:date="2025-09-12T14:43:00Z" w16du:dateUtc="2025-09-12T13:43:00Z">
        <w:r w:rsidDel="00726EFD">
          <w:delText>s</w:delText>
        </w:r>
      </w:del>
      <w:r>
        <w:t xml:space="preserve"> to creat</w:t>
      </w:r>
      <w:r w:rsidR="00440113">
        <w:t>e</w:t>
      </w:r>
      <w:r>
        <w:t xml:space="preserve"> 85,000 jobs and generat</w:t>
      </w:r>
      <w:r w:rsidR="00440113">
        <w:t>e</w:t>
      </w:r>
      <w:r>
        <w:t xml:space="preserve"> an estimated 9 billion Euros of revenue </w:t>
      </w:r>
      <w:r w:rsidR="00F15643">
        <w:fldChar w:fldCharType="begin"/>
      </w:r>
      <w:r w:rsidR="00F15643">
        <w:instrText xml:space="preserve"> ADDIN EN.CITE &lt;EndNote&gt;&lt;Cite&gt;&lt;Author&gt;Jueterbock&lt;/Author&gt;&lt;Year&gt;2025&lt;/Year&gt;&lt;RecNum&gt;180&lt;/RecNum&gt;&lt;DisplayText&gt;(Jueterbock et al., 2025)&lt;/DisplayText&gt;&lt;record&gt;&lt;rec-number&gt;180&lt;/rec-number&gt;&lt;foreign-keys&gt;&lt;key app="EN" db-id="sx0sxtzakvvzdwexr2k5a5s6fr2dv9dsvdf0" timestamp="1747651608" guid="9bdc3594-46db-47c0-909c-99237f1d5d87"&gt;180&lt;/key&gt;&lt;/foreign-keys&gt;&lt;ref-type name="Journal Article"&gt;17&lt;/ref-type&gt;&lt;contributors&gt;&lt;authors&gt;&lt;author&gt;Jueterbock, Alexander&lt;/author&gt;&lt;author&gt;Hoarau-Heemstra, Hindertje&lt;/author&gt;&lt;author&gt;Wigger, Karin&lt;/author&gt;&lt;author&gt;Duarte, Bernardo&lt;/author&gt;&lt;author&gt;Bruckner, Christian&lt;/author&gt;&lt;author&gt;Chapman, Annelise&lt;/author&gt;&lt;author&gt;Duan, Delin&lt;/author&gt;&lt;author&gt;Engelen, Aschwin&lt;/author&gt;&lt;author&gt;Gauci, Clément&lt;/author&gt;&lt;author&gt;Hill, Griffin&lt;/author&gt;&lt;author&gt;Hu, Zi-Min&lt;/author&gt;&lt;author&gt;Khanal, Prabhat&lt;/author&gt;&lt;author&gt;Khatei, Ananya&lt;/author&gt;&lt;author&gt;Mackintosh, Amy&lt;/author&gt;&lt;author&gt;Meland, Heidi&lt;/author&gt;&lt;author&gt;Melo, Ricardo&lt;/author&gt;&lt;author&gt;Nilsen, Anne M. L.&lt;/author&gt;&lt;author&gt;Olsen, Leonore&lt;/author&gt;&lt;author&gt;Rautenberger, Ralf&lt;/author&gt;&lt;author&gt;Reiss, Henning&lt;/author&gt;&lt;author&gt;Zhang, Jie&lt;/author&gt;&lt;/authors&gt;&lt;/contributors&gt;&lt;titles&gt;&lt;title&gt;Roadmap to sustainably develop the European seaweed industry&lt;/title&gt;&lt;secondary-title&gt;npj Ocean Sustainability&lt;/secondary-title&gt;&lt;/titles&gt;&lt;periodical&gt;&lt;full-title&gt;npj Ocean Sustainability&lt;/full-title&gt;&lt;/periodical&gt;&lt;volume&gt;4&lt;/volume&gt;&lt;number&gt;1&lt;/number&gt;&lt;dates&gt;&lt;year&gt;2025&lt;/year&gt;&lt;/dates&gt;&lt;isbn&gt;2731-426X&lt;/isbn&gt;&lt;urls&gt;&lt;/urls&gt;&lt;electronic-resource-num&gt;10.1038/s44183-025-00122-9&lt;/electronic-resource-num&gt;&lt;/record&gt;&lt;/Cite&gt;&lt;/EndNote&gt;</w:instrText>
      </w:r>
      <w:r w:rsidR="00F15643">
        <w:fldChar w:fldCharType="separate"/>
      </w:r>
      <w:r w:rsidR="00F15643">
        <w:rPr>
          <w:noProof/>
        </w:rPr>
        <w:t>(Jueterbock et al., 2025)</w:t>
      </w:r>
      <w:r w:rsidR="00F15643">
        <w:fldChar w:fldCharType="end"/>
      </w:r>
      <w:r w:rsidR="00F15643">
        <w:t>.</w:t>
      </w:r>
      <w:r>
        <w:t xml:space="preserve"> </w:t>
      </w:r>
      <w:ins w:id="196" w:author="Sofie Spatharis" w:date="2025-09-12T14:44:00Z" w16du:dateUtc="2025-09-12T13:44:00Z">
        <w:r w:rsidR="00860E1A">
          <w:t xml:space="preserve">However, </w:t>
        </w:r>
      </w:ins>
      <w:del w:id="197" w:author="Sofie Spatharis" w:date="2025-09-12T14:44:00Z" w16du:dateUtc="2025-09-12T13:44:00Z">
        <w:r w:rsidR="00440113" w:rsidDel="00860E1A">
          <w:delText>T</w:delText>
        </w:r>
        <w:r w:rsidDel="00860E1A">
          <w:delText xml:space="preserve">here are </w:delText>
        </w:r>
        <w:r w:rsidR="00440113" w:rsidDel="00860E1A">
          <w:delText xml:space="preserve">however </w:delText>
        </w:r>
        <w:r w:rsidDel="00860E1A">
          <w:delText xml:space="preserve">significant barriers </w:delText>
        </w:r>
      </w:del>
      <w:del w:id="198" w:author="Sofie Spatharis" w:date="2025-09-12T14:43:00Z" w16du:dateUtc="2025-09-12T13:43:00Z">
        <w:r w:rsidDel="00860E1A">
          <w:delText xml:space="preserve">to commercial viability </w:delText>
        </w:r>
      </w:del>
      <w:del w:id="199" w:author="Sofie Spatharis" w:date="2025-09-12T14:44:00Z" w16du:dateUtc="2025-09-12T13:44:00Z">
        <w:r w:rsidDel="00860E1A">
          <w:delText xml:space="preserve">for Europe’s seaweed industry which is predominantly made up of small-scale startups </w:delText>
        </w:r>
        <w:r w:rsidR="00F15643" w:rsidDel="00860E1A">
          <w:fldChar w:fldCharType="begin"/>
        </w:r>
        <w:r w:rsidR="00F15643" w:rsidDel="00860E1A">
          <w:delInstrText xml:space="preserve"> ADDIN EN.CITE &lt;EndNote&gt;&lt;Cite&gt;&lt;Author&gt;Addamo&lt;/Author&gt;&lt;Year&gt;2022&lt;/Year&gt;&lt;RecNum&gt;182&lt;/RecNum&gt;&lt;DisplayText&gt;(Addamo et al., 2022)&lt;/DisplayText&gt;&lt;record&gt;&lt;rec-number&gt;182&lt;/rec-number&gt;&lt;foreign-keys&gt;&lt;key app="EN" db-id="sx0sxtzakvvzdwexr2k5a5s6fr2dv9dsvdf0" timestamp="1747653017" guid="67973194-b0d6-440e-8c8d-aedadb86799d"&gt;182&lt;/key&gt;&lt;/foreign-keys&gt;&lt;ref-type name="Book"&gt;6&lt;/ref-type&gt;&lt;contributors&gt;&lt;authors&gt;&lt;author&gt;Addamo, A. M.&lt;/author&gt;&lt;author&gt;Calvo Santos, A.&lt;/author&gt;&lt;author&gt;Guillén, J.&lt;/author&gt;&lt;author&gt;Neehus, S.&lt;/author&gt;&lt;author&gt;Peralta Baptista, A.&lt;/author&gt;&lt;author&gt;Quatrini, S.&lt;/author&gt;&lt;author&gt;Telsnig, T.&lt;/author&gt;&lt;author&gt;Petrucco, G.&lt;/author&gt;&lt;/authors&gt;&lt;/contributors&gt;&lt;titles&gt;&lt;title&gt;The EU blue economy report 2022&lt;/title&gt;&lt;/titles&gt;&lt;dates&gt;&lt;year&gt;2022&lt;/year&gt;&lt;/dates&gt;&lt;publisher&gt;Publications Office of the European Union&lt;/publisher&gt;&lt;urls&gt;&lt;/urls&gt;&lt;electronic-resource-num&gt;doi/10.2771/793264&lt;/electronic-resource-num&gt;&lt;/record&gt;&lt;/Cite&gt;&lt;/EndNote&gt;</w:delInstrText>
        </w:r>
        <w:r w:rsidR="00F15643" w:rsidDel="00860E1A">
          <w:fldChar w:fldCharType="separate"/>
        </w:r>
        <w:r w:rsidR="00F15643" w:rsidDel="00860E1A">
          <w:rPr>
            <w:noProof/>
          </w:rPr>
          <w:delText>(Addamo et al., 2022)</w:delText>
        </w:r>
        <w:r w:rsidR="00F15643" w:rsidDel="00860E1A">
          <w:fldChar w:fldCharType="end"/>
        </w:r>
        <w:r w:rsidR="00F15643" w:rsidDel="00860E1A">
          <w:delText xml:space="preserve">. </w:delText>
        </w:r>
        <w:r w:rsidR="77FCD7CA" w:rsidDel="00860E1A">
          <w:delText>A</w:delText>
        </w:r>
      </w:del>
      <w:ins w:id="200" w:author="Sofie Spatharis" w:date="2025-09-12T14:44:00Z" w16du:dateUtc="2025-09-12T13:44:00Z">
        <w:r w:rsidR="00860E1A">
          <w:t>a</w:t>
        </w:r>
      </w:ins>
      <w:r w:rsidR="77FCD7CA">
        <w:t xml:space="preserve"> major limitation </w:t>
      </w:r>
      <w:ins w:id="201" w:author="Sofie Spatharis" w:date="2025-09-12T14:43:00Z" w16du:dateUtc="2025-09-12T13:43:00Z">
        <w:r w:rsidR="00860E1A">
          <w:t xml:space="preserve">to </w:t>
        </w:r>
      </w:ins>
      <w:ins w:id="202" w:author="Sofie Spatharis" w:date="2025-09-12T14:44:00Z" w16du:dateUtc="2025-09-12T13:44:00Z">
        <w:r w:rsidR="00860E1A">
          <w:t xml:space="preserve">the </w:t>
        </w:r>
      </w:ins>
      <w:ins w:id="203" w:author="Sofie Spatharis" w:date="2025-09-12T14:43:00Z" w16du:dateUtc="2025-09-12T13:43:00Z">
        <w:r w:rsidR="00860E1A">
          <w:t xml:space="preserve">commercial viability </w:t>
        </w:r>
      </w:ins>
      <w:ins w:id="204" w:author="Sofie Spatharis" w:date="2025-09-12T14:44:00Z" w16du:dateUtc="2025-09-12T13:44:00Z">
        <w:r w:rsidR="00860E1A">
          <w:t xml:space="preserve">of the industry </w:t>
        </w:r>
      </w:ins>
      <w:del w:id="205" w:author="Sofie Spatharis" w:date="2025-09-12T14:44:00Z" w16du:dateUtc="2025-09-12T13:44:00Z">
        <w:r w:rsidR="77FCD7CA" w:rsidDel="00860E1A">
          <w:delText xml:space="preserve">to consistent quality and biomass yield within kelp aquaculture </w:delText>
        </w:r>
      </w:del>
      <w:r w:rsidR="77FCD7CA">
        <w:t>is the</w:t>
      </w:r>
      <w:ins w:id="206" w:author="Sofie Spatharis" w:date="2025-09-12T14:45:00Z" w16du:dateUtc="2025-09-12T13:45:00Z">
        <w:r w:rsidR="00860E1A">
          <w:t xml:space="preserve"> damage incurred </w:t>
        </w:r>
      </w:ins>
      <w:ins w:id="207" w:author="Sofie Spatharis" w:date="2025-09-12T15:09:00Z" w16du:dateUtc="2025-09-12T14:09:00Z">
        <w:r w:rsidR="00E72C84">
          <w:t>at</w:t>
        </w:r>
      </w:ins>
      <w:ins w:id="208" w:author="Sofie Spatharis" w:date="2025-09-12T15:07:00Z" w16du:dateUtc="2025-09-12T14:07:00Z">
        <w:r w:rsidR="00A002C9">
          <w:t xml:space="preserve"> latter stages of kelp growth </w:t>
        </w:r>
      </w:ins>
      <w:del w:id="209" w:author="Sofie Spatharis" w:date="2025-09-12T14:46:00Z" w16du:dateUtc="2025-09-12T13:46:00Z">
        <w:r w:rsidR="77FCD7CA" w:rsidDel="00860E1A">
          <w:delText xml:space="preserve"> </w:delText>
        </w:r>
      </w:del>
      <w:ins w:id="210" w:author="Sofie Spatharis" w:date="2025-09-12T14:46:00Z" w16du:dateUtc="2025-09-12T13:46:00Z">
        <w:r w:rsidR="00860E1A">
          <w:t xml:space="preserve">by </w:t>
        </w:r>
      </w:ins>
      <w:r w:rsidR="77FCD7CA">
        <w:t xml:space="preserve">biofouling </w:t>
      </w:r>
      <w:del w:id="211" w:author="Sofie Spatharis" w:date="2025-09-12T14:46:00Z" w16du:dateUtc="2025-09-12T13:46:00Z">
        <w:r w:rsidR="77FCD7CA" w:rsidDel="00860E1A">
          <w:delText xml:space="preserve">of fronds by </w:delText>
        </w:r>
      </w:del>
      <w:r w:rsidR="77FCD7CA">
        <w:t>epibionts</w:t>
      </w:r>
      <w:r w:rsidR="00440113">
        <w:t xml:space="preserve"> </w:t>
      </w:r>
      <w:ins w:id="212" w:author="Sofie Spatharis" w:date="2025-09-12T14:53:00Z" w16du:dateUtc="2025-09-12T13:53:00Z">
        <w:r w:rsidR="007E6B45">
          <w:t>such as bryozoans, hydrozoans, bivalves, gastropods</w:t>
        </w:r>
      </w:ins>
      <w:ins w:id="213" w:author="Sofie Spatharis" w:date="2025-09-12T15:05:00Z" w16du:dateUtc="2025-09-12T14:05:00Z">
        <w:r w:rsidR="00A002C9">
          <w:t>,</w:t>
        </w:r>
      </w:ins>
      <w:ins w:id="214" w:author="Sofie Spatharis" w:date="2025-09-12T14:53:00Z" w16du:dateUtc="2025-09-12T13:53:00Z">
        <w:r w:rsidR="007E6B45">
          <w:t xml:space="preserve"> amphipods</w:t>
        </w:r>
      </w:ins>
      <w:ins w:id="215" w:author="Sofie Spatharis" w:date="2025-09-12T15:05:00Z" w16du:dateUtc="2025-09-12T14:05:00Z">
        <w:r w:rsidR="00A002C9">
          <w:t>,</w:t>
        </w:r>
        <w:r w:rsidR="00A002C9" w:rsidRPr="00A002C9">
          <w:t xml:space="preserve"> </w:t>
        </w:r>
        <w:r w:rsidR="00A002C9">
          <w:t xml:space="preserve">tunicates and epiphytic algae </w:t>
        </w:r>
        <w:commentRangeStart w:id="216"/>
        <w:r w:rsidR="00A002C9">
          <w:fldChar w:fldCharType="begin">
            <w:fldData xml:space="preserve">PEVuZE5vdGU+PENpdGU+PEF1dGhvcj5NYXRzc29uPC9BdXRob3I+PFllYXI+MjAxOTwvWWVhcj48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</w:fldData>
          </w:fldChar>
        </w:r>
      </w:ins>
      <w:r w:rsidR="00575C49">
        <w:instrText xml:space="preserve"> ADDIN EN.CITE </w:instrText>
      </w:r>
      <w:r w:rsidR="00575C49">
        <w:fldChar w:fldCharType="begin">
          <w:fldData xml:space="preserve">PEVuZE5vdGU+PENpdGU+PEF1dGhvcj5NYXRzc29uPC9BdXRob3I+PFllYXI+MjAxOTwvWWVhcj48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</w:fldData>
        </w:fldChar>
      </w:r>
      <w:r w:rsidR="00575C49">
        <w:instrText xml:space="preserve"> ADDIN EN.CITE.DATA </w:instrText>
      </w:r>
      <w:r w:rsidR="00575C49">
        <w:fldChar w:fldCharType="end"/>
      </w:r>
      <w:ins w:id="217" w:author="Sofie Spatharis" w:date="2025-09-12T15:05:00Z" w16du:dateUtc="2025-09-12T14:05:00Z">
        <w:r w:rsidR="00A002C9">
          <w:fldChar w:fldCharType="separate"/>
        </w:r>
      </w:ins>
      <w:r w:rsidR="00575C49">
        <w:rPr>
          <w:noProof/>
        </w:rPr>
        <w:t>(Matsson et al., 2019, Visch et al., 2020, Bannister et al., 2019)</w:t>
      </w:r>
      <w:ins w:id="218" w:author="Sofie Spatharis" w:date="2025-09-12T15:05:00Z" w16du:dateUtc="2025-09-12T14:05:00Z">
        <w:r w:rsidR="00A002C9">
          <w:fldChar w:fldCharType="end"/>
        </w:r>
      </w:ins>
      <w:commentRangeEnd w:id="216"/>
      <w:ins w:id="219" w:author="Sofie Spatharis" w:date="2025-09-12T15:13:00Z" w16du:dateUtc="2025-09-12T14:13:00Z">
        <w:r w:rsidR="0009243A">
          <w:rPr>
            <w:rStyle w:val="CommentReference"/>
          </w:rPr>
          <w:commentReference w:id="216"/>
        </w:r>
      </w:ins>
      <w:ins w:id="220" w:author="Sofie Spatharis" w:date="2025-09-12T15:06:00Z" w16du:dateUtc="2025-09-12T14:06:00Z">
        <w:r w:rsidR="00A002C9">
          <w:t>.</w:t>
        </w:r>
      </w:ins>
      <w:ins w:id="221" w:author="Sofie Spatharis" w:date="2025-09-12T14:53:00Z" w16du:dateUtc="2025-09-12T13:53:00Z">
        <w:r w:rsidR="007E6B45">
          <w:t xml:space="preserve"> </w:t>
        </w:r>
      </w:ins>
      <w:del w:id="222" w:author="Sofie Spatharis" w:date="2025-09-12T14:46:00Z" w16du:dateUtc="2025-09-12T13:46:00Z">
        <w:r w:rsidR="00440113" w:rsidDel="00860E1A">
          <w:delText>that</w:delText>
        </w:r>
        <w:r w:rsidR="77FCD7CA" w:rsidDel="00860E1A">
          <w:delText xml:space="preserve"> typically </w:delText>
        </w:r>
        <w:r w:rsidR="00440113" w:rsidDel="00860E1A">
          <w:delText>expand coverage</w:delText>
        </w:r>
        <w:r w:rsidR="77FCD7CA" w:rsidDel="00860E1A">
          <w:delText xml:space="preserve"> </w:delText>
        </w:r>
      </w:del>
      <w:del w:id="223" w:author="Sofie Spatharis" w:date="2025-09-12T15:06:00Z" w16du:dateUtc="2025-09-12T14:06:00Z">
        <w:r w:rsidR="77FCD7CA" w:rsidDel="00A002C9">
          <w:delText>during the latter stages of the growing season</w:delText>
        </w:r>
        <w:r w:rsidR="7792CCF1" w:rsidDel="00A002C9">
          <w:delText xml:space="preserve"> </w:delText>
        </w:r>
        <w:r w:rsidR="00F15643" w:rsidDel="00A002C9">
          <w:fldChar w:fldCharType="begin"/>
        </w:r>
        <w:r w:rsidR="00F15643" w:rsidDel="00A002C9">
          <w:delInstrText xml:space="preserve"> ADDIN EN.CITE &lt;EndNote&gt;&lt;Cite&gt;&lt;Author&gt;Visch&lt;/Author&gt;&lt;Year&gt;2020&lt;/Year&gt;&lt;RecNum&gt;45&lt;/RecNum&gt;&lt;DisplayText&gt;(Visch et al., 2020)&lt;/DisplayText&gt;&lt;record&gt;&lt;rec-number&gt;45&lt;/rec-number&gt;&lt;foreign-keys&gt;&lt;key app="EN" db-id="sx0sxtzakvvzdwexr2k5a5s6fr2dv9dsvdf0" timestamp="1734624107" guid="ccbd5261-15b0-4733-ba89-c90590a55ebc"&gt;45&lt;/key&gt;&lt;/foreign-keys&gt;&lt;ref-type name="Journal Article"&gt;17&lt;/ref-type&gt;&lt;contributors&gt;&lt;authors&gt;&lt;author&gt;Visch, Wouter&lt;/author&gt;&lt;author&gt;Nylund, Göran M.&lt;/author&gt;&lt;author&gt;Pavia, Henrik&lt;/author&gt;&lt;/authors&gt;&lt;/contributors&gt;&lt;titles&gt;&lt;title&gt;Growth and biofouling in kelp aquaculture (Saccharina latissima): the effect of location and wave exposure&lt;/title&gt;&lt;secondary-title&gt;Journal of Applied Phycology&lt;/secondary-title&gt;&lt;/titles&gt;&lt;periodical&gt;&lt;full-title&gt;Journal of Applied Phycology&lt;/full-title&gt;&lt;/periodical&gt;&lt;pages&gt;3199-3209&lt;/pages&gt;&lt;volume&gt;32&lt;/volume&gt;&lt;number&gt;5&lt;/number&gt;&lt;section&gt;3199&lt;/section&gt;&lt;dates&gt;&lt;year&gt;2020&lt;/year&gt;&lt;/dates&gt;&lt;isbn&gt;0921-8971&amp;#xD;1573-5176&lt;/isbn&gt;&lt;urls&gt;&lt;/urls&gt;&lt;electronic-resource-num&gt;10.1007/s10811-020-02201-5&lt;/electronic-resource-num&gt;&lt;/record&gt;&lt;/Cite&gt;&lt;/EndNote&gt;</w:delInstrText>
        </w:r>
        <w:r w:rsidR="00F15643" w:rsidDel="00A002C9">
          <w:fldChar w:fldCharType="separate"/>
        </w:r>
        <w:r w:rsidR="00F15643" w:rsidDel="00A002C9">
          <w:rPr>
            <w:noProof/>
          </w:rPr>
          <w:delText>(Visch et al., 2020)</w:delText>
        </w:r>
        <w:r w:rsidR="00F15643" w:rsidDel="00A002C9">
          <w:fldChar w:fldCharType="end"/>
        </w:r>
        <w:r w:rsidR="77FCD7CA" w:rsidDel="00A002C9">
          <w:delText>.</w:delText>
        </w:r>
      </w:del>
      <w:r w:rsidR="77FCD7CA">
        <w:t xml:space="preserve"> </w:t>
      </w:r>
      <w:ins w:id="224" w:author="Sofie Spatharis" w:date="2025-09-12T14:54:00Z" w16du:dateUtc="2025-09-12T13:54:00Z">
        <w:r w:rsidR="007E6B45">
          <w:t>Most biofouling taxa colonise kelp as larvae that settle from the water column a</w:t>
        </w:r>
      </w:ins>
      <w:ins w:id="225" w:author="Sofie Spatharis" w:date="2025-09-12T14:55:00Z" w16du:dateUtc="2025-09-12T13:55:00Z">
        <w:r w:rsidR="007E6B45">
          <w:t>t their meroplankton stage (ref)</w:t>
        </w:r>
      </w:ins>
      <w:ins w:id="226" w:author="Sofie Spatharis" w:date="2025-09-12T15:06:00Z" w16du:dateUtc="2025-09-12T14:06:00Z">
        <w:r w:rsidR="00A002C9">
          <w:t xml:space="preserve"> </w:t>
        </w:r>
        <w:proofErr w:type="gramStart"/>
        <w:r w:rsidR="00A002C9">
          <w:t xml:space="preserve">and </w:t>
        </w:r>
      </w:ins>
      <w:ins w:id="227" w:author="Sofie Spatharis" w:date="2025-09-12T14:55:00Z" w16du:dateUtc="2025-09-12T13:55:00Z">
        <w:r w:rsidR="007E6B45">
          <w:t xml:space="preserve"> </w:t>
        </w:r>
      </w:ins>
      <w:ins w:id="228" w:author="Sofie Spatharis" w:date="2025-09-12T15:06:00Z" w16du:dateUtc="2025-09-12T14:06:00Z">
        <w:r w:rsidR="00A002C9">
          <w:t>.</w:t>
        </w:r>
        <w:proofErr w:type="gramEnd"/>
        <w:r w:rsidR="00A002C9">
          <w:t xml:space="preserve"> </w:t>
        </w:r>
      </w:ins>
      <w:ins w:id="229" w:author="Sofie Spatharis" w:date="2025-09-12T14:55:00Z" w16du:dateUtc="2025-09-12T13:55:00Z">
        <w:r w:rsidR="007E6B45">
          <w:t xml:space="preserve">Therefore, </w:t>
        </w:r>
      </w:ins>
      <w:ins w:id="230" w:author="Sofie Spatharis" w:date="2025-09-12T15:03:00Z" w16du:dateUtc="2025-09-12T14:03:00Z">
        <w:r w:rsidR="00EB0555">
          <w:t xml:space="preserve">precise taxonomic </w:t>
        </w:r>
      </w:ins>
      <w:ins w:id="231" w:author="Sofie Spatharis" w:date="2025-09-12T14:55:00Z" w16du:dateUtc="2025-09-12T13:55:00Z">
        <w:r w:rsidR="007E6B45">
          <w:t>identif</w:t>
        </w:r>
      </w:ins>
      <w:ins w:id="232" w:author="Sofie Spatharis" w:date="2025-09-12T14:56:00Z" w16du:dateUtc="2025-09-12T13:56:00Z">
        <w:r w:rsidR="007E6B45">
          <w:t xml:space="preserve">ication and </w:t>
        </w:r>
      </w:ins>
      <w:ins w:id="233" w:author="Sofie Spatharis" w:date="2025-09-12T14:58:00Z" w16du:dateUtc="2025-09-12T13:58:00Z">
        <w:r w:rsidR="00312BFC">
          <w:t xml:space="preserve">understanding of the temporal </w:t>
        </w:r>
      </w:ins>
      <w:ins w:id="234" w:author="Sofie Spatharis" w:date="2025-09-12T15:01:00Z" w16du:dateUtc="2025-09-12T14:01:00Z">
        <w:r w:rsidR="003B624D">
          <w:t>dynamics</w:t>
        </w:r>
      </w:ins>
      <w:ins w:id="235" w:author="Sofie Spatharis" w:date="2025-09-12T14:56:00Z" w16du:dateUtc="2025-09-12T13:56:00Z">
        <w:r w:rsidR="007E6B45">
          <w:t xml:space="preserve"> of </w:t>
        </w:r>
      </w:ins>
      <w:ins w:id="236" w:author="Sofie Spatharis" w:date="2025-09-12T14:57:00Z" w16du:dateUtc="2025-09-12T13:57:00Z">
        <w:r w:rsidR="00312BFC">
          <w:t xml:space="preserve">biofouling </w:t>
        </w:r>
      </w:ins>
      <w:ins w:id="237" w:author="Sofie Spatharis" w:date="2025-09-12T14:58:00Z" w16du:dateUtc="2025-09-12T13:58:00Z">
        <w:r w:rsidR="00312BFC">
          <w:t>epibionts</w:t>
        </w:r>
      </w:ins>
      <w:ins w:id="238" w:author="Sofie Spatharis" w:date="2025-09-12T14:56:00Z" w16du:dateUtc="2025-09-12T13:56:00Z">
        <w:r w:rsidR="007E6B45">
          <w:t xml:space="preserve"> in the water column </w:t>
        </w:r>
      </w:ins>
      <w:ins w:id="239" w:author="Sofie Spatharis" w:date="2025-09-12T14:58:00Z" w16du:dateUtc="2025-09-12T13:58:00Z">
        <w:r w:rsidR="00312BFC">
          <w:t>is an important step</w:t>
        </w:r>
      </w:ins>
      <w:ins w:id="240" w:author="Sofie Spatharis" w:date="2025-09-12T14:56:00Z" w16du:dateUtc="2025-09-12T13:56:00Z">
        <w:r w:rsidR="007E6B45">
          <w:t xml:space="preserve"> </w:t>
        </w:r>
      </w:ins>
      <w:ins w:id="241" w:author="Sofie Spatharis" w:date="2025-09-12T14:58:00Z" w16du:dateUtc="2025-09-12T13:58:00Z">
        <w:r w:rsidR="004811F7">
          <w:t>tow</w:t>
        </w:r>
      </w:ins>
      <w:ins w:id="242" w:author="Sofie Spatharis" w:date="2025-09-12T14:59:00Z" w16du:dateUtc="2025-09-12T13:59:00Z">
        <w:r w:rsidR="004811F7">
          <w:t xml:space="preserve">ards </w:t>
        </w:r>
      </w:ins>
      <w:ins w:id="243" w:author="Sofie Spatharis" w:date="2025-09-12T15:02:00Z" w16du:dateUtc="2025-09-12T14:02:00Z">
        <w:r w:rsidR="003B624D">
          <w:t xml:space="preserve">a </w:t>
        </w:r>
      </w:ins>
      <w:ins w:id="244" w:author="Sofie Spatharis" w:date="2025-09-12T15:03:00Z" w16du:dateUtc="2025-09-12T14:03:00Z">
        <w:r w:rsidR="003B624D">
          <w:t xml:space="preserve">kelp </w:t>
        </w:r>
      </w:ins>
      <w:ins w:id="245" w:author="Sofie Spatharis" w:date="2025-09-12T15:02:00Z" w16du:dateUtc="2025-09-12T14:02:00Z">
        <w:r w:rsidR="003B624D">
          <w:t xml:space="preserve">biofouling early warning system </w:t>
        </w:r>
      </w:ins>
      <w:ins w:id="246" w:author="Sofie Spatharis" w:date="2025-09-12T15:03:00Z" w16du:dateUtc="2025-09-12T14:03:00Z">
        <w:r w:rsidR="003B624D">
          <w:t>that can help farmers fine tune optimal harvest times.</w:t>
        </w:r>
      </w:ins>
    </w:p>
    <w:p w14:paraId="57A3915C" w14:textId="238AAB61" w:rsidR="005C4792" w:rsidRPr="005C4792" w:rsidDel="0009243A" w:rsidRDefault="77FCD7CA" w:rsidP="00700D35">
      <w:pPr>
        <w:spacing w:line="276" w:lineRule="auto"/>
        <w:rPr>
          <w:del w:id="247" w:author="Sofie Spatharis" w:date="2025-09-12T15:12:00Z" w16du:dateUtc="2025-09-12T14:12:00Z"/>
        </w:rPr>
      </w:pPr>
      <w:del w:id="248" w:author="Sofie Spatharis" w:date="2025-09-12T15:04:00Z" w16du:dateUtc="2025-09-12T14:04:00Z">
        <w:r w:rsidDel="00A002C9">
          <w:delText>This late-season</w:delText>
        </w:r>
      </w:del>
      <w:del w:id="249" w:author="Sofie Spatharis" w:date="2025-09-12T15:12:00Z" w16du:dateUtc="2025-09-12T14:12:00Z">
        <w:r w:rsidDel="0009243A">
          <w:delText xml:space="preserve"> colonisation can lead to increased blade fragility</w:delText>
        </w:r>
        <w:r w:rsidR="00F15643" w:rsidDel="0009243A">
          <w:delText xml:space="preserve"> and</w:delText>
        </w:r>
        <w:r w:rsidDel="0009243A">
          <w:delText xml:space="preserve"> reduced growth</w:delText>
        </w:r>
        <w:r w:rsidR="00F15643" w:rsidDel="0009243A">
          <w:delText xml:space="preserve"> that impacts the </w:delText>
        </w:r>
        <w:r w:rsidDel="0009243A">
          <w:delText>commercial value of the harvested product</w:delText>
        </w:r>
        <w:r w:rsidR="00F15643" w:rsidDel="0009243A">
          <w:delText xml:space="preserve"> </w:delText>
        </w:r>
        <w:r w:rsidR="00F15643" w:rsidDel="0009243A">
          <w:fldChar w:fldCharType="begin">
            <w:fldData xml:space="preserve">PEVuZE5vdGU+PENpdGU+PEF1dGhvcj5XYWxsczwvQXV0aG9yPjxZZWFyPjIwMTc8L1llYXI+PFJl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</w:fldData>
          </w:fldChar>
        </w:r>
        <w:r w:rsidR="00F15643" w:rsidDel="0009243A">
          <w:delInstrText xml:space="preserve"> ADDIN EN.CITE </w:delInstrText>
        </w:r>
        <w:r w:rsidR="00F15643" w:rsidDel="0009243A">
          <w:fldChar w:fldCharType="begin">
            <w:fldData xml:space="preserve">PEVuZE5vdGU+PENpdGU+PEF1dGhvcj5XYWxsczwvQXV0aG9yPjxZZWFyPjIwMTc8L1llYXI+PFJl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</w:fldData>
          </w:fldChar>
        </w:r>
        <w:r w:rsidR="00F15643" w:rsidDel="0009243A">
          <w:delInstrText xml:space="preserve"> ADDIN EN.CITE.DATA </w:delInstrText>
        </w:r>
        <w:r w:rsidR="00F15643" w:rsidDel="0009243A">
          <w:fldChar w:fldCharType="end"/>
        </w:r>
        <w:r w:rsidR="00F15643" w:rsidDel="0009243A">
          <w:fldChar w:fldCharType="separate"/>
        </w:r>
        <w:r w:rsidR="00F15643" w:rsidDel="0009243A">
          <w:rPr>
            <w:noProof/>
          </w:rPr>
          <w:delText>(Walls et al., 2017, Bannister et al., 2019)</w:delText>
        </w:r>
        <w:r w:rsidR="00F15643" w:rsidDel="0009243A">
          <w:fldChar w:fldCharType="end"/>
        </w:r>
        <w:r w:rsidR="00F15643" w:rsidDel="0009243A">
          <w:delText>.</w:delText>
        </w:r>
      </w:del>
    </w:p>
    <w:p w14:paraId="284A8DB2" w14:textId="6A4D912D" w:rsidR="005C4792" w:rsidRPr="005C4792" w:rsidRDefault="005C4792" w:rsidP="00700D35">
      <w:pPr>
        <w:spacing w:line="276" w:lineRule="auto"/>
      </w:pPr>
      <w:del w:id="250" w:author="Sofie Spatharis" w:date="2025-09-12T14:51:00Z" w16du:dateUtc="2025-09-12T13:51:00Z">
        <w:r w:rsidDel="007E6B45">
          <w:delText xml:space="preserve">Biofouling by proliferating epibionts remains a major constraint on the commercial viability of seaweed aquaculture </w:delText>
        </w:r>
        <w:r w:rsidR="00F15643" w:rsidDel="007E6B45">
          <w:fldChar w:fldCharType="begin"/>
        </w:r>
        <w:r w:rsidR="00F15643" w:rsidDel="007E6B45">
          <w:delInstrText xml:space="preserve"> ADDIN EN.CITE &lt;EndNote&gt;&lt;Cite&gt;&lt;Author&gt;Bannister&lt;/Author&gt;&lt;Year&gt;2019&lt;/Year&gt;&lt;RecNum&gt;6&lt;/RecNum&gt;&lt;DisplayText&gt;(Bannister et al., 2019)&lt;/DisplayText&gt;&lt;record&gt;&lt;rec-number&gt;6&lt;/rec-number&gt;&lt;foreign-keys&gt;&lt;key app="EN" db-id="sx0sxtzakvvzdwexr2k5a5s6fr2dv9dsvdf0" timestamp="1734610086" guid="653ed3dc-d91e-4271-a600-97f4f2661d2d"&gt;6&lt;/key&gt;&lt;/foreign-keys&gt;&lt;ref-type name="Journal Article"&gt;17&lt;/ref-type&gt;&lt;contributors&gt;&lt;authors&gt;&lt;author&gt;Bannister, J.&lt;/author&gt;&lt;author&gt;Sievers, M.&lt;/author&gt;&lt;author&gt;Bush, F.&lt;/author&gt;&lt;author&gt;Bloecher, N.&lt;/author&gt;&lt;/authors&gt;&lt;/contributors&gt;&lt;auth-address&gt;Institute for Marine and Antarctic Studies, University of Tasmania, Hobart, Tasmania, Australia.&amp;#xD;Australian Rivers Institute - Coast and Estuaries, Griffith University, Gold Coast, Queensland, Australia.&amp;#xD;SINTEF Ocean, Trondheim, Norway.&lt;/auth-address&gt;&lt;titles&gt;&lt;title&gt;Biofouling in marine aquaculture: a review of recent research and developments&lt;/title&gt;&lt;secondary-title&gt;Biofouling&lt;/secondary-title&gt;&lt;/titles&gt;&lt;periodical&gt;&lt;full-title&gt;Biofouling&lt;/full-title&gt;&lt;/periodical&gt;&lt;pages&gt;631-648&lt;/pages&gt;&lt;volume&gt;35&lt;/volume&gt;&lt;number&gt;6&lt;/number&gt;&lt;edition&gt;20190724&lt;/edition&gt;&lt;keywords&gt;&lt;keyword&gt;Animals&lt;/keyword&gt;&lt;keyword&gt;*Aquaculture&lt;/keyword&gt;&lt;keyword&gt;Biofouling/*prevention &amp;amp; control&lt;/keyword&gt;&lt;keyword&gt;*Fishes&lt;/keyword&gt;&lt;keyword&gt;Pest Control/methods&lt;/keyword&gt;&lt;keyword&gt;*Shellfish&lt;/keyword&gt;&lt;keyword&gt;Antifouling&lt;/keyword&gt;&lt;keyword&gt;bivalve&lt;/keyword&gt;&lt;keyword&gt;epiphyte&lt;/keyword&gt;&lt;keyword&gt;fish&lt;/keyword&gt;&lt;keyword&gt;net&lt;/keyword&gt;&lt;keyword&gt;seaweed&lt;/keyword&gt;&lt;/keywords&gt;&lt;dates&gt;&lt;year&gt;2019&lt;/year&gt;&lt;pub-dates&gt;&lt;date&gt;Jul&lt;/date&gt;&lt;/pub-dates&gt;&lt;/dates&gt;&lt;isbn&gt;1029-2454 (Electronic)&amp;#xD;0892-7014 (Linking)&lt;/isbn&gt;&lt;accession-num&gt;31339358&lt;/accession-num&gt;&lt;urls&gt;&lt;related-urls&gt;&lt;url&gt;https://www.ncbi.nlm.nih.gov/pubmed/31339358&lt;/url&gt;&lt;/related-urls&gt;&lt;/urls&gt;&lt;electronic-resource-num&gt;10.1080/08927014.2019.1640214&lt;/electronic-resource-num&gt;&lt;remote-database-name&gt;Medline&lt;/remote-database-name&gt;&lt;remote-database-provider&gt;NLM&lt;/remote-database-provider&gt;&lt;/record&gt;&lt;/Cite&gt;&lt;/EndNote&gt;</w:delInstrText>
        </w:r>
        <w:r w:rsidR="00F15643" w:rsidDel="007E6B45">
          <w:fldChar w:fldCharType="separate"/>
        </w:r>
        <w:r w:rsidR="00F15643" w:rsidDel="007E6B45">
          <w:rPr>
            <w:noProof/>
          </w:rPr>
          <w:delText>(Bannister et al., 2019)</w:delText>
        </w:r>
        <w:r w:rsidR="00F15643" w:rsidDel="007E6B45">
          <w:fldChar w:fldCharType="end"/>
        </w:r>
        <w:r w:rsidDel="007E6B45">
          <w:delText xml:space="preserve">. </w:delText>
        </w:r>
      </w:del>
      <w:r>
        <w:t xml:space="preserve">The cold, mesotrophic waters of the North-East Atlantic </w:t>
      </w:r>
      <w:del w:id="251" w:author="Sofie Spatharis" w:date="2025-09-12T15:13:00Z" w16du:dateUtc="2025-09-12T14:13:00Z">
        <w:r w:rsidDel="0009243A">
          <w:delText xml:space="preserve">which </w:delText>
        </w:r>
      </w:del>
      <w:r>
        <w:t xml:space="preserve">are ideal for macroalgal cultivation </w:t>
      </w:r>
      <w:ins w:id="252" w:author="Sofie Spatharis" w:date="2025-09-12T15:13:00Z" w16du:dateUtc="2025-09-12T14:13:00Z">
        <w:r w:rsidR="0009243A">
          <w:t xml:space="preserve">but </w:t>
        </w:r>
      </w:ins>
      <w:r>
        <w:t xml:space="preserve">also </w:t>
      </w:r>
      <w:del w:id="253" w:author="Sofie Spatharis" w:date="2025-09-12T15:13:00Z" w16du:dateUtc="2025-09-12T14:13:00Z">
        <w:r w:rsidDel="0009243A">
          <w:delText xml:space="preserve">provide </w:delText>
        </w:r>
      </w:del>
      <w:ins w:id="254" w:author="Sofie Spatharis" w:date="2025-09-12T15:13:00Z" w16du:dateUtc="2025-09-12T14:13:00Z">
        <w:r w:rsidR="0009243A">
          <w:t xml:space="preserve">offer </w:t>
        </w:r>
      </w:ins>
      <w:r>
        <w:t>optimal conditions for seasonal</w:t>
      </w:r>
      <w:r w:rsidR="00F15643">
        <w:t>ly</w:t>
      </w:r>
      <w:r>
        <w:t xml:space="preserve"> proliferati</w:t>
      </w:r>
      <w:r w:rsidR="00F15643">
        <w:t>ng</w:t>
      </w:r>
      <w:r>
        <w:t xml:space="preserve"> </w:t>
      </w:r>
      <w:r w:rsidR="00F15643">
        <w:t>epibionts</w:t>
      </w:r>
      <w:r>
        <w:t xml:space="preserve"> </w:t>
      </w:r>
      <w:r w:rsidR="00F15643">
        <w:fldChar w:fldCharType="begin"/>
      </w:r>
      <w:r w:rsidR="00F15643">
        <w:instrText xml:space="preserve"> ADDIN EN.CITE &lt;EndNote&gt;&lt;Cite&gt;&lt;Author&gt;Forbord&lt;/Author&gt;&lt;Year&gt;2020&lt;/Year&gt;&lt;RecNum&gt;30&lt;/RecNum&gt;&lt;DisplayText&gt;(Forbord et al., 2020)&lt;/DisplayText&gt;&lt;record&gt;&lt;rec-number&gt;30&lt;/rec-number&gt;&lt;foreign-keys&gt;&lt;key app="EN" db-id="sx0sxtzakvvzdwexr2k5a5s6fr2dv9dsvdf0" timestamp="1734610206" guid="b39cf606-3c82-4dea-9b05-e20337a8ebde"&gt;30&lt;/key&gt;&lt;/foreign-keys&gt;&lt;ref-type name="Journal Article"&gt;17&lt;/ref-type&gt;&lt;contributors&gt;&lt;authors&gt;&lt;author&gt;Forbord, Silje&lt;/author&gt;&lt;author&gt;Matsson, Sanna&lt;/author&gt;&lt;author&gt;Brodahl, Guri E.&lt;/author&gt;&lt;author&gt;Bluhm, Bodil A.&lt;/author&gt;&lt;author&gt;Broch, Ole Jacob&lt;/author&gt;&lt;author&gt;Handå, Aleksander&lt;/author&gt;&lt;author&gt;Metaxas, Anna&lt;/author&gt;&lt;author&gt;Skjermo, Jorunn&lt;/author&gt;&lt;author&gt;Steinhovden, Kristine Braaten&lt;/author&gt;&lt;author&gt;Olsen, Yngvar&lt;/author&gt;&lt;/authors&gt;&lt;/contributors&gt;&lt;titles&gt;&lt;title&gt;Latitudinal, seasonal and depth-dependent variation in growth, chemical composition and biofouling of cultivated Saccharina latissima (Phaeophyceae) along the Norwegian coast&lt;/title&gt;&lt;secondary-title&gt;Journal of Applied Phycology&lt;/secondary-title&gt;&lt;/titles&gt;&lt;periodical&gt;&lt;full-title&gt;Journal of Applied Phycology&lt;/full-title&gt;&lt;/periodical&gt;&lt;pages&gt;2215-2232&lt;/pages&gt;&lt;volume&gt;32&lt;/volume&gt;&lt;number&gt;4&lt;/number&gt;&lt;section&gt;2215&lt;/section&gt;&lt;dates&gt;&lt;year&gt;2020&lt;/year&gt;&lt;/dates&gt;&lt;isbn&gt;0921-8971&amp;#xD;1573-5176&lt;/isbn&gt;&lt;urls&gt;&lt;/urls&gt;&lt;electronic-resource-num&gt;10.1007/s10811-020-02038-y&lt;/electronic-resource-num&gt;&lt;/record&gt;&lt;/Cite&gt;&lt;/EndNote&gt;</w:instrText>
      </w:r>
      <w:r w:rsidR="00F15643">
        <w:fldChar w:fldCharType="separate"/>
      </w:r>
      <w:r w:rsidR="00F15643">
        <w:rPr>
          <w:noProof/>
        </w:rPr>
        <w:t>(Forbord et al., 2020)</w:t>
      </w:r>
      <w:r w:rsidR="00F15643">
        <w:fldChar w:fldCharType="end"/>
      </w:r>
      <w:r>
        <w:t xml:space="preserve">. </w:t>
      </w:r>
      <w:del w:id="255" w:author="Sofie Spatharis" w:date="2025-09-12T15:14:00Z" w16du:dateUtc="2025-09-12T14:14:00Z">
        <w:r w:rsidR="1064A733" w:rsidDel="0009243A">
          <w:delText xml:space="preserve">Main biofouling taxa </w:delText>
        </w:r>
        <w:r w:rsidR="00F15643" w:rsidDel="0009243A">
          <w:delText>which colonize</w:delText>
        </w:r>
        <w:r w:rsidR="00440113" w:rsidDel="0009243A">
          <w:delText xml:space="preserve"> </w:delText>
        </w:r>
        <w:r w:rsidR="00F15643" w:rsidDel="0009243A">
          <w:delText>both wild and farmed seaweed</w:delText>
        </w:r>
        <w:r w:rsidR="00440113" w:rsidDel="0009243A">
          <w:delText xml:space="preserve"> blades</w:delText>
        </w:r>
        <w:r w:rsidR="00F15643" w:rsidDel="0009243A">
          <w:delText xml:space="preserve"> </w:delText>
        </w:r>
        <w:r w:rsidR="1064A733" w:rsidDel="0009243A">
          <w:delText>include</w:delText>
        </w:r>
        <w:r w:rsidDel="0009243A">
          <w:delText xml:space="preserve"> bryozoans, hydrozoans, gastropods, amphipods, bivalves,</w:delText>
        </w:r>
      </w:del>
      <w:del w:id="256" w:author="Sofie Spatharis" w:date="2025-09-12T15:05:00Z" w16du:dateUtc="2025-09-12T14:05:00Z">
        <w:r w:rsidDel="00A002C9">
          <w:delText xml:space="preserve"> tunicates and epiphytic algae</w:delText>
        </w:r>
        <w:r w:rsidR="00F15643" w:rsidDel="00A002C9">
          <w:delText xml:space="preserve"> </w:delText>
        </w:r>
        <w:r w:rsidR="00F15643" w:rsidDel="00A002C9">
          <w:fldChar w:fldCharType="begin"/>
        </w:r>
        <w:r w:rsidR="00F15643" w:rsidDel="00A002C9">
          <w:delInstrText xml:space="preserve"> ADDIN EN.CITE &lt;EndNote&gt;&lt;Cite&gt;&lt;Author&gt;Matsson&lt;/Author&gt;&lt;Year&gt;2019&lt;/Year&gt;&lt;RecNum&gt;1&lt;/RecNum&gt;&lt;DisplayText&gt;(Matsson et al., 2019)&lt;/DisplayText&gt;&lt;record&gt;&lt;rec-number&gt;1&lt;/rec-number&gt;&lt;foreign-keys&gt;&lt;key app="EN" db-id="sx0sxtzakvvzdwexr2k5a5s6fr2dv9dsvdf0" timestamp="1734610077" guid="c4d34a1d-0bfe-41ce-b7af-959871872a18"&gt;1&lt;/key&gt;&lt;/foreign-keys&gt;&lt;ref-type name="Journal Article"&gt;17&lt;/ref-type&gt;&lt;contributors&gt;&lt;authors&gt;&lt;author&gt;Matsson, Sanna&lt;/author&gt;&lt;author&gt;Christie, Hartvig&lt;/author&gt;&lt;author&gt;Fieler, Reinhold&lt;/author&gt;&lt;/authors&gt;&lt;/contributors&gt;&lt;titles&gt;&lt;title&gt;Variation in biomass and biofouling of kelp, Saccharina latissima, cultivated in the Arctic, Norway&lt;/title&gt;&lt;secondary-title&gt;Aquaculture&lt;/secondary-title&gt;&lt;/titles&gt;&lt;periodical&gt;&lt;full-title&gt;Aquaculture&lt;/full-title&gt;&lt;/periodical&gt;&lt;pages&gt;445-452&lt;/pages&gt;&lt;volume&gt;506&lt;/volume&gt;&lt;section&gt;445&lt;/section&gt;&lt;dates&gt;&lt;year&gt;2019&lt;/year&gt;&lt;/dates&gt;&lt;isbn&gt;00448486&lt;/isbn&gt;&lt;urls&gt;&lt;/urls&gt;&lt;electronic-resource-num&gt;10.1016/j.aquaculture.2019.03.068&lt;/electronic-resource-num&gt;&lt;/record&gt;&lt;/Cite&gt;&lt;/EndNote&gt;</w:delInstrText>
        </w:r>
        <w:r w:rsidR="00F15643" w:rsidDel="00A002C9">
          <w:fldChar w:fldCharType="separate"/>
        </w:r>
        <w:r w:rsidR="00F15643" w:rsidDel="00A002C9">
          <w:rPr>
            <w:noProof/>
          </w:rPr>
          <w:delText>(Matsson et al., 2019)</w:delText>
        </w:r>
        <w:r w:rsidR="00F15643" w:rsidDel="00A002C9">
          <w:fldChar w:fldCharType="end"/>
        </w:r>
      </w:del>
      <w:del w:id="257" w:author="Sofie Spatharis" w:date="2025-09-12T15:14:00Z" w16du:dateUtc="2025-09-12T14:14:00Z">
        <w:r w:rsidR="00F15643" w:rsidDel="0009243A">
          <w:delText xml:space="preserve">. </w:delText>
        </w:r>
      </w:del>
      <w:r>
        <w:t>Fouling organisms compromise</w:t>
      </w:r>
      <w:del w:id="258" w:author="Sofie Spatharis" w:date="2025-09-12T15:14:00Z" w16du:dateUtc="2025-09-12T14:14:00Z">
        <w:r w:rsidDel="0009243A">
          <w:delText xml:space="preserve"> host</w:delText>
        </w:r>
      </w:del>
      <w:r>
        <w:t xml:space="preserve"> </w:t>
      </w:r>
      <w:del w:id="259" w:author="Sofie Spatharis" w:date="2025-09-12T15:14:00Z" w16du:dateUtc="2025-09-12T14:14:00Z">
        <w:r w:rsidDel="0009243A">
          <w:delText xml:space="preserve">seaweeds </w:delText>
        </w:r>
      </w:del>
      <w:ins w:id="260" w:author="Sofie Spatharis" w:date="2025-09-12T15:14:00Z" w16du:dateUtc="2025-09-12T14:14:00Z">
        <w:r w:rsidR="0009243A">
          <w:t xml:space="preserve">kelp fronts </w:t>
        </w:r>
      </w:ins>
      <w:r>
        <w:t xml:space="preserve">in three major ways: through physical damage, physiological disruption, and competition for vital resources </w:t>
      </w:r>
      <w:r w:rsidR="00F15643">
        <w:fldChar w:fldCharType="begin"/>
      </w:r>
      <w:r w:rsidR="00F15643">
        <w:instrText xml:space="preserve"> ADDIN EN.CITE &lt;EndNote&gt;&lt;Cite&gt;&lt;Author&gt;Bannister&lt;/Author&gt;&lt;Year&gt;2019&lt;/Year&gt;&lt;RecNum&gt;6&lt;/RecNum&gt;&lt;DisplayText&gt;(Bannister et al., 2019)&lt;/DisplayText&gt;&lt;record&gt;&lt;rec-number&gt;6&lt;/rec-number&gt;&lt;foreign-keys&gt;&lt;key app="EN" db-id="sx0sxtzakvvzdwexr2k5a5s6fr2dv9dsvdf0" timestamp="1734610086" guid="653ed3dc-d91e-4271-a600-97f4f2661d2d"&gt;6&lt;/key&gt;&lt;/foreign-keys&gt;&lt;ref-type name="Journal Article"&gt;17&lt;/ref-type&gt;&lt;contributors&gt;&lt;authors&gt;&lt;author&gt;Bannister, J.&lt;/author&gt;&lt;author&gt;Sievers, M.&lt;/author&gt;&lt;author&gt;Bush, F.&lt;/author&gt;&lt;author&gt;Bloecher, N.&lt;/author&gt;&lt;/authors&gt;&lt;/contributors&gt;&lt;auth-address&gt;Institute for Marine and Antarctic Studies, University of Tasmania, Hobart, Tasmania, Australia.&amp;#xD;Australian Rivers Institute - Coast and Estuaries, Griffith University, Gold Coast, Queensland, Australia.&amp;#xD;SINTEF Ocean, Trondheim, Norway.&lt;/auth-address&gt;&lt;titles&gt;&lt;title&gt;Biofouling in marine aquaculture: a review of recent research and developments&lt;/title&gt;&lt;secondary-title&gt;Biofouling&lt;/secondary-title&gt;&lt;/titles&gt;&lt;periodical&gt;&lt;full-title&gt;Biofouling&lt;/full-title&gt;&lt;/periodical&gt;&lt;pages&gt;631-648&lt;/pages&gt;&lt;volume&gt;35&lt;/volume&gt;&lt;number&gt;6&lt;/number&gt;&lt;edition&gt;20190724&lt;/edition&gt;&lt;keywords&gt;&lt;keyword&gt;Animals&lt;/keyword&gt;&lt;keyword&gt;*Aquaculture&lt;/keyword&gt;&lt;keyword&gt;Biofouling/*prevention &amp;amp; control&lt;/keyword&gt;&lt;keyword&gt;*Fishes&lt;/keyword&gt;&lt;keyword&gt;Pest Control/methods&lt;/keyword&gt;&lt;keyword&gt;*Shellfish&lt;/keyword&gt;&lt;keyword&gt;Antifouling&lt;/keyword&gt;&lt;keyword&gt;bivalve&lt;/keyword&gt;&lt;keyword&gt;epiphyte&lt;/keyword&gt;&lt;keyword&gt;fish&lt;/keyword&gt;&lt;keyword&gt;net&lt;/keyword&gt;&lt;keyword&gt;seaweed&lt;/keyword&gt;&lt;/keywords&gt;&lt;dates&gt;&lt;year&gt;2019&lt;/year&gt;&lt;pub-dates&gt;&lt;date&gt;Jul&lt;/date&gt;&lt;/pub-dates&gt;&lt;/dates&gt;&lt;isbn&gt;1029-2454 (Electronic)&amp;#xD;0892-7014 (Linking)&lt;/isbn&gt;&lt;accession-num&gt;31339358&lt;/accession-num&gt;&lt;urls&gt;&lt;related-urls&gt;&lt;url&gt;https://www.ncbi.nlm.nih.gov/pubmed/31339358&lt;/url&gt;&lt;/related-urls&gt;&lt;/urls&gt;&lt;electronic-resource-num&gt;10.1080/08927014.2019.1640214&lt;/electronic-resource-num&gt;&lt;remote-database-name&gt;Medline&lt;/remote-database-name&gt;&lt;remote-database-provider&gt;NLM&lt;/remote-database-provider&gt;&lt;/record&gt;&lt;/Cite&gt;&lt;/EndNote&gt;</w:instrText>
      </w:r>
      <w:r w:rsidR="00F15643">
        <w:fldChar w:fldCharType="separate"/>
      </w:r>
      <w:r w:rsidR="00F15643">
        <w:rPr>
          <w:noProof/>
        </w:rPr>
        <w:t>(Bannister et al., 2019)</w:t>
      </w:r>
      <w:r w:rsidR="00F15643">
        <w:fldChar w:fldCharType="end"/>
      </w:r>
      <w:r>
        <w:t xml:space="preserve">. Encrusting </w:t>
      </w:r>
      <w:ins w:id="261" w:author="Sofie Spatharis" w:date="2025-09-12T15:18:00Z" w16du:dateUtc="2025-09-12T14:18:00Z">
        <w:r w:rsidR="00CE4F4B">
          <w:t>and ses</w:t>
        </w:r>
      </w:ins>
      <w:ins w:id="262" w:author="Sofie Spatharis" w:date="2025-09-12T15:19:00Z" w16du:dateUtc="2025-09-12T14:19:00Z">
        <w:r w:rsidR="00CE4F4B">
          <w:t xml:space="preserve">sile </w:t>
        </w:r>
      </w:ins>
      <w:r>
        <w:t xml:space="preserve">species such as bryozoans </w:t>
      </w:r>
      <w:ins w:id="263" w:author="Sofie Spatharis" w:date="2025-09-12T15:19:00Z" w16du:dateUtc="2025-09-12T14:19:00Z">
        <w:r w:rsidR="00CE4F4B">
          <w:t xml:space="preserve">and hydrozoans </w:t>
        </w:r>
      </w:ins>
      <w:r>
        <w:t>reduce light penetration, hinder nutrient and gas exchange, and block reproductive spore release</w:t>
      </w:r>
      <w:r w:rsidR="00F15643">
        <w:t xml:space="preserve"> which can </w:t>
      </w:r>
      <w:r w:rsidR="00B36D78">
        <w:t>collectively</w:t>
      </w:r>
      <w:r w:rsidR="00F15643">
        <w:t xml:space="preserve"> lead to </w:t>
      </w:r>
      <w:r>
        <w:t xml:space="preserve">tissue necrosis </w:t>
      </w:r>
      <w:r w:rsidR="00B36D78">
        <w:fldChar w:fldCharType="begin"/>
      </w:r>
      <w:r w:rsidR="00B36D78">
        <w:instrText xml:space="preserve"> ADDIN EN.CITE &lt;EndNote&gt;&lt;Cite&gt;&lt;Author&gt;Walls&lt;/Author&gt;&lt;Year&gt;2017&lt;/Year&gt;&lt;RecNum&gt;42&lt;/RecNum&gt;&lt;DisplayText&gt;(Walls et al., 2017)&lt;/DisplayText&gt;&lt;record&gt;&lt;rec-number&gt;42&lt;/rec-number&gt;&lt;foreign-keys&gt;&lt;key app="EN" db-id="sx0sxtzakvvzdwexr2k5a5s6fr2dv9dsvdf0" timestamp="1734619799" guid="daaff3d5-260f-400d-a49e-e7fd7f6c795d"&gt;42&lt;/key&gt;&lt;/foreign-keys&gt;&lt;ref-type name="Journal Article"&gt;17&lt;/ref-type&gt;&lt;contributors&gt;&lt;authors&gt;&lt;author&gt;Walls, A. M.&lt;/author&gt;&lt;author&gt;Edwards, M. D.&lt;/author&gt;&lt;author&gt;Firth, L. B.&lt;/author&gt;&lt;author&gt;Johnson, M. P.&lt;/author&gt;&lt;/authors&gt;&lt;/contributors&gt;&lt;titles&gt;&lt;title&gt;Successional changes of epibiont fouling communities of the cultivated kelp Alaria esculenta: predictability and influences&lt;/title&gt;&lt;secondary-title&gt;Aquaculture Environment Interactions&lt;/secondary-title&gt;&lt;/titles&gt;&lt;periodical&gt;&lt;full-title&gt;Aquaculture Environment Interactions&lt;/full-title&gt;&lt;/periodical&gt;&lt;pages&gt;57-71&lt;/pages&gt;&lt;volume&gt;9&lt;/volume&gt;&lt;section&gt;57&lt;/section&gt;&lt;dates&gt;&lt;year&gt;2017&lt;/year&gt;&lt;/dates&gt;&lt;isbn&gt;1869-215X&amp;#xD;1869-7534&lt;/isbn&gt;&lt;urls&gt;&lt;/urls&gt;&lt;electronic-resource-num&gt;10.3354/aei00215&lt;/electronic-resource-num&gt;&lt;/record&gt;&lt;/Cite&gt;&lt;/EndNote&gt;</w:instrText>
      </w:r>
      <w:r w:rsidR="00B36D78">
        <w:fldChar w:fldCharType="separate"/>
      </w:r>
      <w:r w:rsidR="00B36D78">
        <w:rPr>
          <w:noProof/>
        </w:rPr>
        <w:t>(Walls et al., 2017)</w:t>
      </w:r>
      <w:r w:rsidR="00B36D78">
        <w:fldChar w:fldCharType="end"/>
      </w:r>
      <w:r w:rsidR="00B36D78">
        <w:t xml:space="preserve">. </w:t>
      </w:r>
      <w:r>
        <w:t xml:space="preserve">Biofouling </w:t>
      </w:r>
      <w:del w:id="264" w:author="Sofie Spatharis" w:date="2025-09-12T15:15:00Z" w16du:dateUtc="2025-09-12T14:15:00Z">
        <w:r w:rsidDel="00962C62">
          <w:delText xml:space="preserve">also </w:delText>
        </w:r>
      </w:del>
      <w:r>
        <w:t>reduces frond flexibility</w:t>
      </w:r>
      <w:r w:rsidR="001A2B85">
        <w:t xml:space="preserve"> </w:t>
      </w:r>
      <w:del w:id="265" w:author="Sofie Spatharis" w:date="2025-09-12T15:15:00Z" w16du:dateUtc="2025-09-12T14:15:00Z">
        <w:r w:rsidR="001A2B85" w:rsidDel="00962C62">
          <w:delText xml:space="preserve">which </w:delText>
        </w:r>
      </w:del>
      <w:ins w:id="266" w:author="Sofie Spatharis" w:date="2025-09-12T15:15:00Z" w16du:dateUtc="2025-09-12T14:15:00Z">
        <w:r w:rsidR="00962C62">
          <w:t xml:space="preserve">and </w:t>
        </w:r>
      </w:ins>
      <w:r>
        <w:t>increas</w:t>
      </w:r>
      <w:r w:rsidR="001A2B85">
        <w:t>es</w:t>
      </w:r>
      <w:r>
        <w:t xml:space="preserve"> hydrodynamic drag</w:t>
      </w:r>
      <w:r w:rsidR="001A2B85">
        <w:t xml:space="preserve"> </w:t>
      </w:r>
      <w:r>
        <w:t>lead</w:t>
      </w:r>
      <w:r w:rsidR="00B36D78">
        <w:t>ing</w:t>
      </w:r>
      <w:r>
        <w:t xml:space="preserve"> to breakage and detachment in </w:t>
      </w:r>
      <w:r w:rsidR="00B36D78">
        <w:t xml:space="preserve">higher </w:t>
      </w:r>
      <w:r>
        <w:t>wave-exposed environment</w:t>
      </w:r>
      <w:r w:rsidR="00B36D78">
        <w:t xml:space="preserve">s </w:t>
      </w:r>
      <w:del w:id="267" w:author="Sofie Spatharis" w:date="2025-09-12T15:14:00Z" w16du:dateUtc="2025-09-12T14:14:00Z">
        <w:r w:rsidR="00B36D78" w:rsidDel="0009243A">
          <w:delText>leading to losses of</w:delText>
        </w:r>
        <w:r w:rsidDel="0009243A">
          <w:delText xml:space="preserve"> harvestable biomass </w:delText>
        </w:r>
      </w:del>
      <w:r w:rsidR="00B36D78">
        <w:fldChar w:fldCharType="begin"/>
      </w:r>
      <w:r w:rsidR="00B36D78">
        <w:instrText xml:space="preserve"> ADDIN EN.CITE &lt;EndNote&gt;&lt;Cite&gt;&lt;Author&gt;Krumhansl&lt;/Author&gt;&lt;Year&gt;2011&lt;/Year&gt;&lt;RecNum&gt;43&lt;/RecNum&gt;&lt;DisplayText&gt;(Krumhansl et al., 2011)&lt;/DisplayText&gt;&lt;record&gt;&lt;rec-number&gt;43&lt;/rec-number&gt;&lt;foreign-keys&gt;&lt;key app="EN" db-id="sx0sxtzakvvzdwexr2k5a5s6fr2dv9dsvdf0" timestamp="1734620647" guid="d80037ef-9a12-4436-a684-157a40c7ef11"&gt;43&lt;/key&gt;&lt;/foreign-keys&gt;&lt;ref-type name="Journal Article"&gt;17&lt;/ref-type&gt;&lt;contributors&gt;&lt;authors&gt;&lt;author&gt;Krumhansl, Kira A.&lt;/author&gt;&lt;author&gt;Lee, J. Michael&lt;/author&gt;&lt;author&gt;Scheibling, Robert E.&lt;/author&gt;&lt;/authors&gt;&lt;/contributors&gt;&lt;titles&gt;&lt;title&gt;Grazing damage and encrustation by an invasive bryozoan reduce the ability of kelps to withstand breakage by waves&lt;/title&gt;&lt;secondary-title&gt;Journal of Experimental Marine Biology and Ecology&lt;/secondary-title&gt;&lt;/titles&gt;&lt;periodical&gt;&lt;full-title&gt;Journal of Experimental Marine Biology and Ecology&lt;/full-title&gt;&lt;/periodical&gt;&lt;pages&gt;12-18&lt;/pages&gt;&lt;volume&gt;407&lt;/volume&gt;&lt;number&gt;1&lt;/number&gt;&lt;section&gt;12&lt;/section&gt;&lt;dates&gt;&lt;year&gt;2011&lt;/year&gt;&lt;/dates&gt;&lt;isbn&gt;00220981&lt;/isbn&gt;&lt;urls&gt;&lt;/urls&gt;&lt;electronic-resource-num&gt;10.1016/j.jembe.2011.06.033&lt;/electronic-resource-num&gt;&lt;/record&gt;&lt;/Cite&gt;&lt;/EndNote&gt;</w:instrText>
      </w:r>
      <w:r w:rsidR="00B36D78">
        <w:fldChar w:fldCharType="separate"/>
      </w:r>
      <w:r w:rsidR="00B36D78">
        <w:rPr>
          <w:noProof/>
        </w:rPr>
        <w:t>(Krumhansl et al., 2011)</w:t>
      </w:r>
      <w:r w:rsidR="00B36D78">
        <w:fldChar w:fldCharType="end"/>
      </w:r>
      <w:r w:rsidR="00B36D78">
        <w:t xml:space="preserve">. </w:t>
      </w:r>
      <w:r>
        <w:t>As infestation severity increases, the quality, taste, and market value of the crop declines</w:t>
      </w:r>
      <w:ins w:id="268" w:author="Sofie Spatharis" w:date="2025-09-12T15:15:00Z" w16du:dateUtc="2025-09-12T14:15:00Z">
        <w:r w:rsidR="00962C62">
          <w:t xml:space="preserve"> </w:t>
        </w:r>
      </w:ins>
      <w:del w:id="269" w:author="Sofie Spatharis" w:date="2025-09-12T15:15:00Z" w16du:dateUtc="2025-09-12T14:15:00Z">
        <w:r w:rsidR="0CF299CD" w:rsidDel="00962C62">
          <w:delText>.</w:delText>
        </w:r>
        <w:r w:rsidDel="00962C62">
          <w:delText xml:space="preserve"> </w:delText>
        </w:r>
        <w:r w:rsidR="5DD75001" w:rsidDel="00962C62">
          <w:delText>T</w:delText>
        </w:r>
        <w:r w:rsidDel="00962C62">
          <w:delText xml:space="preserve">his </w:delText>
        </w:r>
        <w:r w:rsidR="5817ACF7" w:rsidDel="00962C62">
          <w:delText>leads</w:delText>
        </w:r>
      </w:del>
      <w:ins w:id="270" w:author="Sofie Spatharis" w:date="2025-09-12T15:15:00Z" w16du:dateUtc="2025-09-12T14:15:00Z">
        <w:r w:rsidR="00962C62">
          <w:t>leading</w:t>
        </w:r>
      </w:ins>
      <w:r w:rsidR="5817ACF7">
        <w:t xml:space="preserve"> to</w:t>
      </w:r>
      <w:r>
        <w:t xml:space="preserve"> rising processing costs and allergen risks for consumers </w:t>
      </w:r>
      <w:r w:rsidR="00B36D78">
        <w:fldChar w:fldCharType="begin">
          <w:fldData xml:space="preserve">PEVuZE5vdGU+PENpdGU+PEF1dGhvcj5XYWxsczwvQXV0aG9yPjxZZWFyPjIwMTc8L1llYXI+PFJl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</w:fldData>
        </w:fldChar>
      </w:r>
      <w:r w:rsidR="00B36D78">
        <w:instrText xml:space="preserve"> ADDIN EN.CITE </w:instrText>
      </w:r>
      <w:r w:rsidR="00B36D78">
        <w:fldChar w:fldCharType="begin">
          <w:fldData xml:space="preserve">PEVuZE5vdGU+PENpdGU+PEF1dGhvcj5XYWxsczwvQXV0aG9yPjxZZWFyPjIwMTc8L1llYXI+PFJl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</w:fldData>
        </w:fldChar>
      </w:r>
      <w:r w:rsidR="00B36D78">
        <w:instrText xml:space="preserve"> ADDIN EN.CITE.DATA </w:instrText>
      </w:r>
      <w:r w:rsidR="00B36D78">
        <w:fldChar w:fldCharType="end"/>
      </w:r>
      <w:r w:rsidR="00B36D78">
        <w:fldChar w:fldCharType="separate"/>
      </w:r>
      <w:r w:rsidR="00B36D78">
        <w:rPr>
          <w:noProof/>
        </w:rPr>
        <w:t>(Walls et al., 2017, Bannister et al., 2019)</w:t>
      </w:r>
      <w:r w:rsidR="00B36D78">
        <w:fldChar w:fldCharType="end"/>
      </w:r>
      <w:r w:rsidR="00B36D78">
        <w:t xml:space="preserve">. </w:t>
      </w:r>
      <w:r>
        <w:t xml:space="preserve">To avoid peak biofouling, </w:t>
      </w:r>
      <w:del w:id="271" w:author="Sofie Spatharis" w:date="2025-09-12T15:16:00Z" w16du:dateUtc="2025-09-12T14:16:00Z">
        <w:r w:rsidDel="00962C62">
          <w:delText xml:space="preserve">many </w:delText>
        </w:r>
      </w:del>
      <w:r>
        <w:t>farmers are</w:t>
      </w:r>
      <w:ins w:id="272" w:author="Sofie Spatharis" w:date="2025-09-12T15:16:00Z" w16du:dateUtc="2025-09-12T14:16:00Z">
        <w:r w:rsidR="00962C62">
          <w:t xml:space="preserve"> often</w:t>
        </w:r>
      </w:ins>
      <w:r>
        <w:t xml:space="preserve"> forced to harvest earl</w:t>
      </w:r>
      <w:ins w:id="273" w:author="Sofie Spatharis" w:date="2025-09-12T15:16:00Z" w16du:dateUtc="2025-09-12T14:16:00Z">
        <w:r w:rsidR="00962C62">
          <w:t>ier than peak kelp biomass is achieved, thus sacrificing</w:t>
        </w:r>
      </w:ins>
      <w:del w:id="274" w:author="Sofie Spatharis" w:date="2025-09-12T15:16:00Z" w16du:dateUtc="2025-09-12T14:16:00Z">
        <w:r w:rsidDel="00962C62">
          <w:delText>y</w:delText>
        </w:r>
        <w:r w:rsidR="00B36D78" w:rsidDel="00962C62">
          <w:delText xml:space="preserve"> which </w:delText>
        </w:r>
        <w:r w:rsidDel="00962C62">
          <w:delText>sacrific</w:delText>
        </w:r>
        <w:r w:rsidR="00B36D78" w:rsidDel="00962C62">
          <w:delText>es</w:delText>
        </w:r>
      </w:del>
      <w:r>
        <w:t xml:space="preserve"> yield </w:t>
      </w:r>
      <w:r w:rsidR="00B36D78">
        <w:t>volume</w:t>
      </w:r>
      <w:r w:rsidR="3BEC6C28">
        <w:t xml:space="preserve"> </w:t>
      </w:r>
      <w:r>
        <w:t xml:space="preserve">and profitability </w:t>
      </w:r>
      <w:r w:rsidR="00B36D78">
        <w:fldChar w:fldCharType="begin"/>
      </w:r>
      <w:r w:rsidR="00B36D78">
        <w:instrText xml:space="preserve"> ADDIN EN.CITE &lt;EndNote&gt;&lt;Cite&gt;&lt;Author&gt;Visch&lt;/Author&gt;&lt;Year&gt;2020&lt;/Year&gt;&lt;RecNum&gt;45&lt;/RecNum&gt;&lt;DisplayText&gt;(Visch et al., 2020)&lt;/DisplayText&gt;&lt;record&gt;&lt;rec-number&gt;45&lt;/rec-number&gt;&lt;foreign-keys&gt;&lt;key app="EN" db-id="sx0sxtzakvvzdwexr2k5a5s6fr2dv9dsvdf0" timestamp="1734624107" guid="ccbd5261-15b0-4733-ba89-c90590a55ebc"&gt;45&lt;/key&gt;&lt;/foreign-keys&gt;&lt;ref-type name="Journal Article"&gt;17&lt;/ref-type&gt;&lt;contributors&gt;&lt;authors&gt;&lt;author&gt;Visch, Wouter&lt;/author&gt;&lt;author&gt;Nylund, Göran M.&lt;/author&gt;&lt;author&gt;Pavia, Henrik&lt;/author&gt;&lt;/authors&gt;&lt;/contributors&gt;&lt;titles&gt;&lt;title&gt;Growth and biofouling in kelp aquaculture (Saccharina latissima): the effect of location and wave exposure&lt;/title&gt;&lt;secondary-title&gt;Journal of Applied Phycology&lt;/secondary-title&gt;&lt;/titles&gt;&lt;periodical&gt;&lt;full-title&gt;Journal of Applied Phycology&lt;/full-title&gt;&lt;/periodical&gt;&lt;pages&gt;3199-3209&lt;/pages&gt;&lt;volume&gt;32&lt;/volume&gt;&lt;number&gt;5&lt;/number&gt;&lt;section&gt;3199&lt;/section&gt;&lt;dates&gt;&lt;year&gt;2020&lt;/year&gt;&lt;/dates&gt;&lt;isbn&gt;0921-8971&amp;#xD;1573-5176&lt;/isbn&gt;&lt;urls&gt;&lt;/urls&gt;&lt;electronic-resource-num&gt;10.1007/s10811-020-02201-5&lt;/electronic-resource-num&gt;&lt;/record&gt;&lt;/Cite&gt;&lt;/EndNote&gt;</w:instrText>
      </w:r>
      <w:r w:rsidR="00B36D78">
        <w:fldChar w:fldCharType="separate"/>
      </w:r>
      <w:r w:rsidR="00B36D78">
        <w:rPr>
          <w:noProof/>
        </w:rPr>
        <w:t>(Visch et al., 2020)</w:t>
      </w:r>
      <w:r w:rsidR="00B36D78">
        <w:fldChar w:fldCharType="end"/>
      </w:r>
      <w:r w:rsidR="00B36D78">
        <w:t>.</w:t>
      </w:r>
    </w:p>
    <w:p w14:paraId="4F2AA7E6" w14:textId="121806D3" w:rsidR="005C4792" w:rsidRPr="005C4792" w:rsidDel="00245A7D" w:rsidRDefault="005C4792" w:rsidP="00700D35">
      <w:pPr>
        <w:spacing w:line="276" w:lineRule="auto"/>
        <w:rPr>
          <w:del w:id="275" w:author="Calum Young (PGR)" w:date="2025-10-29T11:34:00Z" w16du:dateUtc="2025-10-29T11:34:00Z"/>
        </w:rPr>
      </w:pPr>
      <w:del w:id="276" w:author="Calum Young (PGR)" w:date="2025-10-29T11:34:00Z" w16du:dateUtc="2025-10-29T11:34:00Z">
        <w:r w:rsidRPr="005C4792" w:rsidDel="00245A7D">
          <w:delText>The structure of epibiont communities differs significantly depending on location and</w:delText>
        </w:r>
        <w:r w:rsidR="001B744B" w:rsidDel="00245A7D">
          <w:delText xml:space="preserve"> host</w:delText>
        </w:r>
        <w:r w:rsidRPr="005C4792" w:rsidDel="00245A7D">
          <w:delText xml:space="preserve"> </w:delText>
        </w:r>
        <w:r w:rsidR="00267E0B" w:rsidDel="00245A7D">
          <w:delText xml:space="preserve">species culminating to </w:delText>
        </w:r>
        <w:r w:rsidRPr="005C4792" w:rsidDel="00245A7D">
          <w:delText>site-specific impacts</w:delText>
        </w:r>
        <w:r w:rsidR="001B744B" w:rsidDel="00245A7D">
          <w:delText xml:space="preserve"> </w:delText>
        </w:r>
        <w:r w:rsidR="00267E0B" w:rsidDel="00245A7D">
          <w:delText xml:space="preserve">upon </w:delText>
        </w:r>
        <w:r w:rsidRPr="005C4792" w:rsidDel="00245A7D">
          <w:delText xml:space="preserve">cultivated seaweeds. For </w:delText>
        </w:r>
        <w:r w:rsidR="00F0616E" w:rsidDel="00245A7D">
          <w:delText>example</w:delText>
        </w:r>
        <w:r w:rsidRPr="005C4792" w:rsidDel="00245A7D">
          <w:delText xml:space="preserve">, </w:delText>
        </w:r>
        <w:r w:rsidRPr="005C4792" w:rsidDel="00245A7D">
          <w:rPr>
            <w:i/>
            <w:iCs/>
          </w:rPr>
          <w:delText>Saccharina latissima</w:delText>
        </w:r>
        <w:r w:rsidRPr="005C4792" w:rsidDel="00245A7D">
          <w:delText xml:space="preserve"> and</w:delText>
        </w:r>
        <w:r w:rsidRPr="005C4792" w:rsidDel="00245A7D">
          <w:rPr>
            <w:i/>
            <w:iCs/>
          </w:rPr>
          <w:delText xml:space="preserve"> Alaria esculenta </w:delText>
        </w:r>
        <w:r w:rsidR="00F0616E" w:rsidDel="00245A7D">
          <w:delText>show</w:delText>
        </w:r>
        <w:r w:rsidRPr="005C4792" w:rsidDel="00245A7D">
          <w:delText xml:space="preserve"> similar</w:delText>
        </w:r>
        <w:r w:rsidR="00F0616E" w:rsidDel="00245A7D">
          <w:delText xml:space="preserve"> </w:delText>
        </w:r>
        <w:r w:rsidRPr="005C4792" w:rsidDel="00245A7D">
          <w:delText>successional patterns</w:delText>
        </w:r>
        <w:r w:rsidR="00F0616E" w:rsidDel="00245A7D">
          <w:delText xml:space="preserve"> from biofouling</w:delText>
        </w:r>
      </w:del>
      <w:ins w:id="277" w:author="Sofie Spatharis" w:date="2025-09-12T15:18:00Z" w16du:dateUtc="2025-09-12T14:18:00Z">
        <w:del w:id="278" w:author="Calum Young (PGR)" w:date="2025-10-29T11:34:00Z" w16du:dateUtc="2025-10-29T11:34:00Z">
          <w:r w:rsidR="00CE4F4B" w:rsidDel="00245A7D">
            <w:delText>of biofouling epibionts</w:delText>
          </w:r>
        </w:del>
      </w:ins>
      <w:del w:id="279" w:author="Calum Young (PGR)" w:date="2025-10-29T11:34:00Z" w16du:dateUtc="2025-10-29T11:34:00Z">
        <w:r w:rsidR="00F0616E" w:rsidDel="00245A7D">
          <w:delText xml:space="preserve"> </w:delText>
        </w:r>
        <w:r w:rsidR="00267E0B" w:rsidDel="00245A7D">
          <w:delText>that</w:delText>
        </w:r>
        <w:r w:rsidRPr="005C4792" w:rsidDel="00245A7D">
          <w:delText xml:space="preserve"> </w:delText>
        </w:r>
        <w:r w:rsidR="001B744B" w:rsidDel="00245A7D">
          <w:delText>coincide</w:delText>
        </w:r>
        <w:r w:rsidR="00F0616E" w:rsidDel="00245A7D">
          <w:delText xml:space="preserve"> with well-established</w:delText>
        </w:r>
        <w:r w:rsidRPr="005C4792" w:rsidDel="00245A7D">
          <w:delText xml:space="preserve"> model </w:delText>
        </w:r>
        <w:r w:rsidR="00F0616E" w:rsidDel="00245A7D">
          <w:delText>for</w:delText>
        </w:r>
        <w:r w:rsidRPr="005C4792" w:rsidDel="00245A7D">
          <w:delText xml:space="preserve"> epibiosis </w:delText>
        </w:r>
        <w:r w:rsidR="00004D67" w:rsidDel="00245A7D">
          <w:fldChar w:fldCharType="begin"/>
        </w:r>
        <w:r w:rsidR="00004D67" w:rsidDel="00245A7D">
          <w:delInstrText xml:space="preserve"> ADDIN EN.CITE &lt;EndNote&gt;&lt;Cite&gt;&lt;Author&gt;Forbord&lt;/Author&gt;&lt;Year&gt;2020&lt;/Year&gt;&lt;RecNum&gt;30&lt;/RecNum&gt;&lt;DisplayText&gt;(Forbord et al., 2020)&lt;/DisplayText&gt;&lt;record&gt;&lt;rec-number&gt;30&lt;/rec-number&gt;&lt;foreign-keys&gt;&lt;key app="EN" db-id="sx0sxtzakvvzdwexr2k5a5s6fr2dv9dsvdf0" timestamp="1734610206" guid="b39cf606-3c82-4dea-9b05-e20337a8ebde"&gt;30&lt;/key&gt;&lt;/foreign-keys&gt;&lt;ref-type name="Journal Article"&gt;17&lt;/ref-type&gt;&lt;contributors&gt;&lt;authors&gt;&lt;author&gt;Forbord, Silje&lt;/author&gt;&lt;author&gt;Matsson, Sanna&lt;/author&gt;&lt;author&gt;Brodahl, Guri E.&lt;/author&gt;&lt;author&gt;Bluhm, Bodil A.&lt;/author&gt;&lt;author&gt;Broch, Ole Jacob&lt;/author&gt;&lt;author&gt;Handå, Aleksander&lt;/author&gt;&lt;author&gt;Metaxas, Anna&lt;/author&gt;&lt;author&gt;Skjermo, Jorunn&lt;/author&gt;&lt;author&gt;Steinhovden, Kristine Braaten&lt;/author&gt;&lt;author&gt;Olsen, Yngvar&lt;/author&gt;&lt;/authors&gt;&lt;/contributors&gt;&lt;titles&gt;&lt;title&gt;Latitudinal, seasonal and depth-dependent variation in growth, chemical composition and biofouling of cultivated Saccharina latissima (Phaeophyceae) along the Norwegian coast&lt;/title&gt;&lt;secondary-title&gt;Journal of Applied Phycology&lt;/secondary-title&gt;&lt;/titles&gt;&lt;periodical&gt;&lt;full-title&gt;Journal of Applied Phycology&lt;/full-title&gt;&lt;/periodical&gt;&lt;pages&gt;2215-2232&lt;/pages&gt;&lt;volume&gt;32&lt;/volume&gt;&lt;number&gt;4&lt;/number&gt;&lt;section&gt;2215&lt;/section&gt;&lt;dates&gt;&lt;year&gt;2020&lt;/year&gt;&lt;/dates&gt;&lt;isbn&gt;0921-8971&amp;#xD;1573-5176&lt;/isbn&gt;&lt;urls&gt;&lt;/urls&gt;&lt;electronic-resource-num&gt;10.1007/s10811-020-02038-y&lt;/electronic-resource-num&gt;&lt;/record&gt;&lt;/Cite&gt;&lt;/EndNote&gt;</w:delInstrText>
        </w:r>
        <w:r w:rsidR="00004D67" w:rsidDel="00245A7D">
          <w:fldChar w:fldCharType="separate"/>
        </w:r>
        <w:r w:rsidR="00004D67" w:rsidDel="00245A7D">
          <w:rPr>
            <w:noProof/>
          </w:rPr>
          <w:delText>(Forbord et al., 2020)</w:delText>
        </w:r>
        <w:r w:rsidR="00004D67" w:rsidDel="00245A7D">
          <w:fldChar w:fldCharType="end"/>
        </w:r>
        <w:r w:rsidRPr="005C4792" w:rsidDel="00245A7D">
          <w:delText>. Th</w:delText>
        </w:r>
        <w:r w:rsidR="00267E0B" w:rsidDel="00245A7D">
          <w:delText xml:space="preserve">e </w:delText>
        </w:r>
        <w:r w:rsidRPr="005C4792" w:rsidDel="00245A7D">
          <w:delText>process begins with deposition of a thin organic film</w:delText>
        </w:r>
        <w:r w:rsidR="00267E0B" w:rsidDel="00245A7D">
          <w:delText>,</w:delText>
        </w:r>
        <w:r w:rsidR="00F0616E" w:rsidDel="00245A7D">
          <w:delText xml:space="preserve"> </w:delText>
        </w:r>
        <w:r w:rsidRPr="005C4792" w:rsidDel="00245A7D">
          <w:delText>followed by bacterial colonization</w:delText>
        </w:r>
        <w:r w:rsidR="00F0616E" w:rsidDel="00245A7D">
          <w:delText xml:space="preserve"> and</w:delText>
        </w:r>
        <w:r w:rsidR="00267E0B" w:rsidDel="00245A7D">
          <w:delText xml:space="preserve"> subsequent</w:delText>
        </w:r>
        <w:r w:rsidR="00F0616E" w:rsidDel="00245A7D">
          <w:delText xml:space="preserve"> diatom biofilm</w:delText>
        </w:r>
        <w:r w:rsidRPr="005C4792" w:rsidDel="00245A7D">
          <w:delText xml:space="preserve"> establishment</w:delText>
        </w:r>
        <w:r w:rsidR="00267E0B" w:rsidDel="00245A7D">
          <w:delText>; t</w:delText>
        </w:r>
        <w:r w:rsidRPr="005C4792" w:rsidDel="00245A7D">
          <w:delText xml:space="preserve">hese early </w:delText>
        </w:r>
        <w:r w:rsidR="00F0616E" w:rsidDel="00245A7D">
          <w:delText>processes</w:delText>
        </w:r>
        <w:r w:rsidRPr="005C4792" w:rsidDel="00245A7D">
          <w:delText xml:space="preserve"> are </w:delText>
        </w:r>
        <w:r w:rsidR="00F0616E" w:rsidDel="00245A7D">
          <w:delText xml:space="preserve">mainly </w:delText>
        </w:r>
        <w:r w:rsidRPr="005C4792" w:rsidDel="00245A7D">
          <w:delText xml:space="preserve">dictated by the physicochemical properties of the host surface </w:delText>
        </w:r>
        <w:r w:rsidR="00267E0B" w:rsidDel="00245A7D">
          <w:fldChar w:fldCharType="begin"/>
        </w:r>
        <w:r w:rsidR="00267E0B" w:rsidDel="00245A7D">
          <w:delInstrText xml:space="preserve"> ADDIN EN.CITE &lt;EndNote&gt;&lt;Cite&gt;&lt;Author&gt;Pansch&lt;/Author&gt;&lt;Year&gt;2009&lt;/Year&gt;&lt;RecNum&gt;160&lt;/RecNum&gt;&lt;DisplayText&gt;(Pansch et al., 2009)&lt;/DisplayText&gt;&lt;record&gt;&lt;rec-number&gt;160&lt;/rec-number&gt;&lt;foreign-keys&gt;&lt;key app="EN" db-id="sx0sxtzakvvzdwexr2k5a5s6fr2dv9dsvdf0" timestamp="1738836940" guid="684bd95f-46ba-416d-b534-77ede048917d"&gt;160&lt;/key&gt;&lt;/foreign-keys&gt;&lt;ref-type name="Journal Article"&gt;17&lt;/ref-type&gt;&lt;contributors&gt;&lt;authors&gt;&lt;author&gt;Pansch, C.&lt;/author&gt;&lt;author&gt;Cerda, O.&lt;/author&gt;&lt;author&gt;Lenz, M.&lt;/author&gt;&lt;author&gt;Wahl, M.&lt;/author&gt;&lt;author&gt;Thiel, M.&lt;/author&gt;&lt;/authors&gt;&lt;/contributors&gt;&lt;titles&gt;&lt;title&gt;Consequences of light reduction for anti-herbivore defense and bioactivity against mussels in four seaweed species from northern-central Chile&lt;/title&gt;&lt;secondary-title&gt;Marine Ecology Progress Series&lt;/secondary-title&gt;&lt;/titles&gt;&lt;periodical&gt;&lt;full-title&gt;Marine ecology progress series&lt;/full-title&gt;&lt;/periodical&gt;&lt;pages&gt;83-97&lt;/pages&gt;&lt;volume&gt;381&lt;/volume&gt;&lt;section&gt;83&lt;/section&gt;&lt;dates&gt;&lt;year&gt;2009&lt;/year&gt;&lt;/dates&gt;&lt;isbn&gt;0171-8630&amp;#xD;1616-1599&lt;/isbn&gt;&lt;urls&gt;&lt;/urls&gt;&lt;electronic-resource-num&gt;10.3354/meps07943&lt;/electronic-resource-num&gt;&lt;/record&gt;&lt;/Cite&gt;&lt;/EndNote&gt;</w:delInstrText>
        </w:r>
        <w:r w:rsidR="00267E0B" w:rsidDel="00245A7D">
          <w:fldChar w:fldCharType="separate"/>
        </w:r>
        <w:r w:rsidR="00267E0B" w:rsidDel="00245A7D">
          <w:rPr>
            <w:noProof/>
          </w:rPr>
          <w:delText>(Pansch et al., 2009)</w:delText>
        </w:r>
        <w:r w:rsidR="00267E0B" w:rsidDel="00245A7D">
          <w:fldChar w:fldCharType="end"/>
        </w:r>
        <w:r w:rsidR="00267E0B" w:rsidDel="00245A7D">
          <w:delText xml:space="preserve">. </w:delText>
        </w:r>
        <w:r w:rsidRPr="005C4792" w:rsidDel="00245A7D">
          <w:delText>As succession progresses, algal spores and invertebrate larvae settle and dominate the epibiotic community, particularly hydrozoans and bryozoans</w:delText>
        </w:r>
        <w:r w:rsidR="00267E0B" w:rsidDel="00245A7D">
          <w:delText xml:space="preserve"> </w:delText>
        </w:r>
        <w:r w:rsidR="00267E0B" w:rsidDel="00245A7D">
          <w:fldChar w:fldCharType="begin">
            <w:fldData xml:space="preserve">PEVuZE5vdGU+PENpdGU+PEF1dGhvcj5Sb25vd2ljejwvQXV0aG9yPjxZZWFyPjIwMDg8L1llYXI+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==
</w:fldData>
          </w:fldChar>
        </w:r>
        <w:r w:rsidR="00267E0B" w:rsidDel="00245A7D">
          <w:delInstrText xml:space="preserve"> ADDIN EN.CITE </w:delInstrText>
        </w:r>
        <w:r w:rsidR="00267E0B" w:rsidDel="00245A7D">
          <w:fldChar w:fldCharType="begin">
            <w:fldData xml:space="preserve">PEVuZE5vdGU+PENpdGU+PEF1dGhvcj5Sb25vd2ljejwvQXV0aG9yPjxZZWFyPjIwMDg8L1llYXI+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==
</w:fldData>
          </w:fldChar>
        </w:r>
        <w:r w:rsidR="00267E0B" w:rsidDel="00245A7D">
          <w:delInstrText xml:space="preserve"> ADDIN EN.CITE.DATA </w:delInstrText>
        </w:r>
        <w:r w:rsidR="00267E0B" w:rsidDel="00245A7D">
          <w:fldChar w:fldCharType="end"/>
        </w:r>
        <w:r w:rsidR="00267E0B" w:rsidDel="00245A7D">
          <w:fldChar w:fldCharType="separate"/>
        </w:r>
        <w:r w:rsidR="00267E0B" w:rsidDel="00245A7D">
          <w:rPr>
            <w:noProof/>
          </w:rPr>
          <w:delText>(Ronowicz et al., 2008, Rolin et al., 2017)</w:delText>
        </w:r>
        <w:r w:rsidR="00267E0B" w:rsidDel="00245A7D">
          <w:fldChar w:fldCharType="end"/>
        </w:r>
        <w:r w:rsidR="00267E0B" w:rsidDel="00245A7D">
          <w:delText xml:space="preserve">. </w:delText>
        </w:r>
        <w:r w:rsidRPr="005C4792" w:rsidDel="00245A7D">
          <w:delText xml:space="preserve">For example, bryozoans form calcified mat-like colonies that </w:delText>
        </w:r>
        <w:r w:rsidR="00267E0B" w:rsidDel="00245A7D">
          <w:delText xml:space="preserve">can </w:delText>
        </w:r>
        <w:r w:rsidRPr="005C4792" w:rsidDel="00245A7D">
          <w:delText xml:space="preserve">significantly alter the ecological structure of the host surface </w:delText>
        </w:r>
        <w:r w:rsidR="00267E0B" w:rsidDel="00245A7D">
          <w:fldChar w:fldCharType="begin"/>
        </w:r>
        <w:r w:rsidR="00267E0B" w:rsidDel="00245A7D">
          <w:delInstrText xml:space="preserve"> ADDIN EN.CITE &lt;EndNote&gt;&lt;Cite&gt;&lt;Author&gt;Førde&lt;/Author&gt;&lt;Year&gt;2015&lt;/Year&gt;&lt;RecNum&gt;68&lt;/RecNum&gt;&lt;DisplayText&gt;(Førde et al., 2015)&lt;/DisplayText&gt;&lt;record&gt;&lt;rec-number&gt;68&lt;/rec-number&gt;&lt;foreign-keys&gt;&lt;key app="EN" db-id="sx0sxtzakvvzdwexr2k5a5s6fr2dv9dsvdf0" timestamp="1736171934" guid="5ec9c1fd-aba6-456b-bdd6-b2464fd8f0b5"&gt;68&lt;/key&gt;&lt;/foreign-keys&gt;&lt;ref-type name="Journal Article"&gt;17&lt;/ref-type&gt;&lt;contributors&gt;&lt;authors&gt;&lt;author&gt;Førde, Henny&lt;/author&gt;&lt;author&gt;Forbord, Silje&lt;/author&gt;&lt;author&gt;Handå, Aleksander&lt;/author&gt;&lt;author&gt;Fossberg, Julia&lt;/author&gt;&lt;author&gt;Arff, Johanne&lt;/author&gt;&lt;author&gt;Johnsen, Geir&lt;/author&gt;&lt;author&gt;Reitan, Kjell Inge&lt;/author&gt;&lt;/authors&gt;&lt;/contributors&gt;&lt;titles&gt;&lt;title&gt;Development of bryozoan fouling on cultivated kelp (Saccharina latissima) in Norway&lt;/title&gt;&lt;secondary-title&gt;Journal of Applied Phycology&lt;/secondary-title&gt;&lt;/titles&gt;&lt;periodical&gt;&lt;full-title&gt;Journal of Applied Phycology&lt;/full-title&gt;&lt;/periodical&gt;&lt;pages&gt;1225-1234&lt;/pages&gt;&lt;volume&gt;28&lt;/volume&gt;&lt;number&gt;2&lt;/number&gt;&lt;section&gt;1225&lt;/section&gt;&lt;dates&gt;&lt;year&gt;2015&lt;/year&gt;&lt;/dates&gt;&lt;isbn&gt;0921-8971&amp;#xD;1573-5176&lt;/isbn&gt;&lt;urls&gt;&lt;/urls&gt;&lt;electronic-resource-num&gt;10.1007/s10811-015-0606-5&lt;/electronic-resource-num&gt;&lt;/record&gt;&lt;/Cite&gt;&lt;/EndNote&gt;</w:delInstrText>
        </w:r>
        <w:r w:rsidR="00267E0B" w:rsidDel="00245A7D">
          <w:fldChar w:fldCharType="separate"/>
        </w:r>
        <w:r w:rsidR="00267E0B" w:rsidDel="00245A7D">
          <w:rPr>
            <w:noProof/>
          </w:rPr>
          <w:delText>(Førde et al., 2015)</w:delText>
        </w:r>
        <w:r w:rsidR="00267E0B" w:rsidDel="00245A7D">
          <w:fldChar w:fldCharType="end"/>
        </w:r>
        <w:r w:rsidR="00267E0B" w:rsidDel="00245A7D">
          <w:delText xml:space="preserve">. In contrast, </w:delText>
        </w:r>
        <w:r w:rsidRPr="005C4792" w:rsidDel="00245A7D">
          <w:delText xml:space="preserve">hydrozoan colonies may themselves </w:delText>
        </w:r>
        <w:r w:rsidR="00267E0B" w:rsidDel="00245A7D">
          <w:delText>act as</w:delText>
        </w:r>
        <w:r w:rsidRPr="005C4792" w:rsidDel="00245A7D">
          <w:delText xml:space="preserve"> substrate for other fouling taxa</w:delText>
        </w:r>
        <w:r w:rsidR="00267E0B" w:rsidDel="00245A7D">
          <w:delText xml:space="preserve"> by </w:delText>
        </w:r>
        <w:r w:rsidRPr="005C4792" w:rsidDel="00245A7D">
          <w:delText xml:space="preserve">creating a complex, multi-layered biofilm </w:delText>
        </w:r>
        <w:r w:rsidR="00267E0B" w:rsidDel="00245A7D">
          <w:fldChar w:fldCharType="begin"/>
        </w:r>
        <w:r w:rsidR="00267E0B" w:rsidDel="00245A7D">
          <w:delInstrText xml:space="preserve"> ADDIN EN.CITE &lt;EndNote&gt;&lt;Cite&gt;&lt;Author&gt;Tendal&lt;/Author&gt;&lt;Year&gt;2005&lt;/Year&gt;&lt;RecNum&gt;157&lt;/RecNum&gt;&lt;DisplayText&gt;(Tendal and Dinesen, 2005)&lt;/DisplayText&gt;&lt;record&gt;&lt;rec-number&gt;157&lt;/rec-number&gt;&lt;foreign-keys&gt;&lt;key app="EN" db-id="sx0sxtzakvvzdwexr2k5a5s6fr2dv9dsvdf0" timestamp="1738767295" guid="91785517-7243-45d7-88eb-b19b66a172cb"&gt;157&lt;/key&gt;&lt;/foreign-keys&gt;&lt;ref-type name="Journal Article"&gt;17&lt;/ref-type&gt;&lt;contributors&gt;&lt;authors&gt;&lt;author&gt;Tendal, Ole Secher&lt;/author&gt;&lt;author&gt;Dinesen, Grete Elisabeth&lt;/author&gt;&lt;/authors&gt;&lt;/contributors&gt;&lt;titles&gt;&lt;title&gt;Biogenic sediments, substrates and habitats of the Faroese shelf and slope&lt;/title&gt;&lt;secondary-title&gt;BIOFAR Proceedings&lt;/secondary-title&gt;&lt;/titles&gt;&lt;periodical&gt;&lt;full-title&gt;BIOFAR Proceedings&lt;/full-title&gt;&lt;/periodical&gt;&lt;pages&gt;224-242&lt;/pages&gt;&lt;volume&gt;2005&lt;/volume&gt;&lt;dates&gt;&lt;year&gt;2005&lt;/year&gt;&lt;/dates&gt;&lt;urls&gt;&lt;/urls&gt;&lt;/record&gt;&lt;/Cite&gt;&lt;/EndNote&gt;</w:delInstrText>
        </w:r>
        <w:r w:rsidR="00267E0B" w:rsidDel="00245A7D">
          <w:fldChar w:fldCharType="separate"/>
        </w:r>
        <w:r w:rsidR="00267E0B" w:rsidDel="00245A7D">
          <w:rPr>
            <w:noProof/>
          </w:rPr>
          <w:delText>(Tendal and Dinesen, 2005)</w:delText>
        </w:r>
        <w:r w:rsidR="00267E0B" w:rsidDel="00245A7D">
          <w:fldChar w:fldCharType="end"/>
        </w:r>
      </w:del>
    </w:p>
    <w:p w14:paraId="2834C33F" w14:textId="7DFBD552" w:rsidR="005C4792" w:rsidDel="0067359D" w:rsidRDefault="00004D67" w:rsidP="00700D35">
      <w:pPr>
        <w:spacing w:line="276" w:lineRule="auto"/>
        <w:rPr>
          <w:del w:id="280" w:author="Sofie Spatharis" w:date="2025-09-12T15:49:00Z" w16du:dateUtc="2025-09-12T14:49:00Z"/>
        </w:rPr>
      </w:pPr>
      <w:r>
        <w:t xml:space="preserve">The </w:t>
      </w:r>
      <w:del w:id="281" w:author="Sofie Spatharis" w:date="2025-09-12T15:48:00Z" w16du:dateUtc="2025-09-12T14:48:00Z">
        <w:r w:rsidDel="00B65538">
          <w:delText>meroplanktonic</w:delText>
        </w:r>
      </w:del>
      <w:ins w:id="282" w:author="Sofie Spatharis" w:date="2025-09-12T15:48:00Z" w16du:dateUtc="2025-09-12T14:48:00Z">
        <w:r w:rsidR="00B65538">
          <w:t>meroplankton</w:t>
        </w:r>
      </w:ins>
      <w:r>
        <w:t xml:space="preserve"> </w:t>
      </w:r>
      <w:del w:id="283" w:author="Sofie Spatharis" w:date="2025-09-12T15:48:00Z" w16du:dateUtc="2025-09-12T14:48:00Z">
        <w:r w:rsidDel="00B65538">
          <w:delText xml:space="preserve">component </w:delText>
        </w:r>
      </w:del>
      <w:ins w:id="284" w:author="Sofie Spatharis" w:date="2025-09-12T15:48:00Z" w16du:dateUtc="2025-09-12T14:48:00Z">
        <w:r w:rsidR="00B65538">
          <w:t xml:space="preserve">stage </w:t>
        </w:r>
      </w:ins>
      <w:r>
        <w:t>of</w:t>
      </w:r>
      <w:del w:id="285" w:author="Sofie Spatharis" w:date="2025-09-12T15:48:00Z" w16du:dateUtc="2025-09-12T14:48:00Z">
        <w:r w:rsidDel="00B65538">
          <w:delText xml:space="preserve"> the</w:delText>
        </w:r>
      </w:del>
      <w:r>
        <w:t xml:space="preserve"> biofouling </w:t>
      </w:r>
      <w:del w:id="286" w:author="Sofie Spatharis" w:date="2025-09-12T15:48:00Z" w16du:dateUtc="2025-09-12T14:48:00Z">
        <w:r w:rsidDel="00B65538">
          <w:delText xml:space="preserve">process </w:delText>
        </w:r>
      </w:del>
      <w:ins w:id="287" w:author="Sofie Spatharis" w:date="2025-09-12T15:48:00Z" w16du:dateUtc="2025-09-12T14:48:00Z">
        <w:r w:rsidR="00B65538">
          <w:t xml:space="preserve">taxa </w:t>
        </w:r>
      </w:ins>
      <w:r>
        <w:t xml:space="preserve">is vital because it allows epibionts to disperse throughout the water column before </w:t>
      </w:r>
      <w:del w:id="288" w:author="Sofie Spatharis" w:date="2025-09-12T15:49:00Z" w16du:dateUtc="2025-09-12T14:49:00Z">
        <w:r w:rsidDel="0067359D">
          <w:delText xml:space="preserve">ultimately </w:delText>
        </w:r>
      </w:del>
      <w:r>
        <w:t>settling on a suitable substrate</w:t>
      </w:r>
      <w:ins w:id="289" w:author="Sofie Spatharis" w:date="2025-09-15T18:42:00Z" w16du:dateUtc="2025-09-15T17:42:00Z">
        <w:r w:rsidR="00F0407F">
          <w:t xml:space="preserve"> such as the kelp </w:t>
        </w:r>
      </w:ins>
      <w:ins w:id="290" w:author="Sofie Spatharis" w:date="2025-09-17T15:19:00Z" w16du:dateUtc="2025-09-17T14:19:00Z">
        <w:r w:rsidR="001D328D">
          <w:t>fronds</w:t>
        </w:r>
      </w:ins>
      <w:del w:id="291" w:author="Sofie Spatharis" w:date="2025-09-12T15:49:00Z" w16du:dateUtc="2025-09-12T14:49:00Z">
        <w:r w:rsidDel="0067359D">
          <w:delText>, which could be macroalgae, rocks, or aquaculture infrastructure</w:delText>
        </w:r>
      </w:del>
      <w:del w:id="292" w:author="Sofie Spatharis" w:date="2025-09-12T15:26:00Z" w16du:dateUtc="2025-09-12T14:26:00Z">
        <w:r w:rsidDel="00765684">
          <w:delText xml:space="preserve"> </w:delText>
        </w:r>
        <w:r w:rsidDel="00765684">
          <w:fldChar w:fldCharType="begin"/>
        </w:r>
        <w:r w:rsidDel="00765684">
          <w:delInstrText xml:space="preserve"> ADDIN EN.CITE &lt;EndNote&gt;&lt;Cite&gt;&lt;Author&gt;Agostini&lt;/Author&gt;&lt;Year&gt;2022&lt;/Year&gt;&lt;RecNum&gt;69&lt;/RecNum&gt;&lt;DisplayText&gt;(Agostini and Ozorio, 2022)&lt;/DisplayText&gt;&lt;record&gt;&lt;rec-number&gt;69&lt;/rec-number&gt;&lt;foreign-keys&gt;&lt;key app="EN" db-id="sx0sxtzakvvzdwexr2k5a5s6fr2dv9dsvdf0" timestamp="1736179452" guid="109a61a7-2875-437e-950d-8ec4fcbd1a0f"&gt;69&lt;/key&gt;&lt;/foreign-keys&gt;&lt;ref-type name="Journal Article"&gt;17&lt;/ref-type&gt;&lt;contributors&gt;&lt;authors&gt;&lt;author&gt;Agostini, V. O.&lt;/author&gt;&lt;author&gt;Ozorio, C. P.&lt;/author&gt;&lt;/authors&gt;&lt;/contributors&gt;&lt;auth-address&gt;Universidade Federal do Rio Grande do Sul (UFRGS), Regenera Moleculas do Mar, Centro de Biotecnologia, Avenida Bento Goncalves 9500, 96203-900 Porto Alegre, RS, Brazil.&amp;#xD;Universidade Federal do Rio Grande do Sul (UFRGS), Departamento Interdisciplinar, Campus Litoral Norte/ Km 92, RS-030, 11700, 95590-000 Tramandai, RS, Brazil.&lt;/auth-address&gt;&lt;titles&gt;&lt;title&gt;Biofouling initial succession on offshore artificial substrate under subtropical conditions&lt;/title&gt;&lt;secondary-title&gt;An Acad Bras Cienc&lt;/secondary-title&gt;&lt;/titles&gt;&lt;periodical&gt;&lt;full-title&gt;An Acad Bras Cienc&lt;/full-title&gt;&lt;/periodical&gt;&lt;pages&gt;e20201357&lt;/pages&gt;&lt;volume&gt;94&lt;/volume&gt;&lt;number&gt;4&lt;/number&gt;&lt;edition&gt;20221205&lt;/edition&gt;&lt;keywords&gt;&lt;keyword&gt;Humans&lt;/keyword&gt;&lt;keyword&gt;Brazil&lt;/keyword&gt;&lt;/keywords&gt;&lt;dates&gt;&lt;year&gt;2022&lt;/year&gt;&lt;/dates&gt;&lt;isbn&gt;1678-2690 (Electronic)&amp;#xD;0001-3765 (Linking)&lt;/isbn&gt;&lt;accession-num&gt;36477990&lt;/accession-num&gt;&lt;urls&gt;&lt;related-urls&gt;&lt;url&gt;https://www.ncbi.nlm.nih.gov/pubmed/36477990&lt;/url&gt;&lt;/related-urls&gt;&lt;/urls&gt;&lt;electronic-resource-num&gt;10.1590/0001-3765202220201357&lt;/electronic-resource-num&gt;&lt;remote-database-name&gt;Medline&lt;/remote-database-name&gt;&lt;remote-database-provider&gt;NLM&lt;/remote-database-provider&gt;&lt;/record&gt;&lt;/Cite&gt;&lt;/EndNote&gt;</w:delInstrText>
        </w:r>
        <w:r w:rsidDel="00765684">
          <w:fldChar w:fldCharType="separate"/>
        </w:r>
        <w:r w:rsidDel="00765684">
          <w:rPr>
            <w:noProof/>
          </w:rPr>
          <w:delText>(Agostini and Ozorio, 2022)</w:delText>
        </w:r>
        <w:r w:rsidDel="00765684">
          <w:fldChar w:fldCharType="end"/>
        </w:r>
      </w:del>
      <w:r>
        <w:t xml:space="preserve">. </w:t>
      </w:r>
      <w:del w:id="293" w:author="Sofie Spatharis" w:date="2025-09-12T15:26:00Z" w16du:dateUtc="2025-09-12T14:26:00Z">
        <w:r w:rsidDel="00765684">
          <w:delText xml:space="preserve">In the Northern Hemisphere, fouling activity peaks during spring and autumn as seasonal variations in temperature, light availability, and water movement influence activity </w:delText>
        </w:r>
        <w:r w:rsidDel="00765684">
          <w:fldChar w:fldCharType="begin"/>
        </w:r>
        <w:r w:rsidDel="00765684">
          <w:delInstrText xml:space="preserve"> ADDIN EN.CITE &lt;EndNote&gt;&lt;Cite&gt;&lt;Author&gt;Visch&lt;/Author&gt;&lt;Year&gt;2020&lt;/Year&gt;&lt;RecNum&gt;45&lt;/RecNum&gt;&lt;DisplayText&gt;(Visch et al., 2020)&lt;/DisplayText&gt;&lt;record&gt;&lt;rec-number&gt;45&lt;/rec-number&gt;&lt;foreign-keys&gt;&lt;key app="EN" db-id="sx0sxtzakvvzdwexr2k5a5s6fr2dv9dsvdf0" timestamp="1734624107" guid="ccbd5261-15b0-4733-ba89-c90590a55ebc"&gt;45&lt;/key&gt;&lt;/foreign-keys&gt;&lt;ref-type name="Journal Article"&gt;17&lt;/ref-type&gt;&lt;contributors&gt;&lt;authors&gt;&lt;author&gt;Visch, Wouter&lt;/author&gt;&lt;author&gt;Nylund, Göran M.&lt;/author&gt;&lt;author&gt;Pavia, Henrik&lt;/author&gt;&lt;/authors&gt;&lt;/contributors&gt;&lt;titles&gt;&lt;title&gt;Growth and biofouling in kelp aquaculture (Saccharina latissima): the effect of location and wave exposure&lt;/title&gt;&lt;secondary-title&gt;Journal of Applied Phycology&lt;/secondary-title&gt;&lt;/titles&gt;&lt;periodical&gt;&lt;full-title&gt;Journal of Applied Phycology&lt;/full-title&gt;&lt;/periodical&gt;&lt;pages&gt;3199-3209&lt;/pages&gt;&lt;volume&gt;32&lt;/volume&gt;&lt;number&gt;5&lt;/number&gt;&lt;section&gt;3199&lt;/section&gt;&lt;dates&gt;&lt;year&gt;2020&lt;/year&gt;&lt;/dates&gt;&lt;isbn&gt;0921-8971&amp;#xD;1573-5176&lt;/isbn&gt;&lt;urls&gt;&lt;/urls&gt;&lt;electronic-resource-num&gt;10.1007/s10811-020-02201-5&lt;/electronic-resource-num&gt;&lt;/record&gt;&lt;/Cite&gt;&lt;/EndNote&gt;</w:delInstrText>
        </w:r>
        <w:r w:rsidDel="00765684">
          <w:fldChar w:fldCharType="separate"/>
        </w:r>
        <w:r w:rsidDel="00765684">
          <w:rPr>
            <w:noProof/>
          </w:rPr>
          <w:delText>(Visch et al., 2020)</w:delText>
        </w:r>
        <w:r w:rsidDel="00765684">
          <w:fldChar w:fldCharType="end"/>
        </w:r>
        <w:r w:rsidDel="00765684">
          <w:delText xml:space="preserve">.  </w:delText>
        </w:r>
      </w:del>
    </w:p>
    <w:p w14:paraId="096CA5EB" w14:textId="2DB9CE19" w:rsidR="51BBE647" w:rsidDel="004E451D" w:rsidRDefault="006F5AA9" w:rsidP="004E451D">
      <w:pPr>
        <w:spacing w:line="276" w:lineRule="auto"/>
        <w:rPr>
          <w:del w:id="294" w:author="Sofie Spatharis" w:date="2025-09-15T16:51:00Z" w16du:dateUtc="2025-09-15T15:51:00Z"/>
        </w:rPr>
      </w:pPr>
      <w:del w:id="295" w:author="Sofie Spatharis" w:date="2025-09-12T15:49:00Z" w16du:dateUtc="2025-09-12T14:49:00Z">
        <w:r w:rsidDel="0067359D">
          <w:delText xml:space="preserve">The larval dispersal stages of adult organisms are meroplanktonic and play a crucial role in shaping seasonal biofouling dynamics on kelp. </w:delText>
        </w:r>
      </w:del>
      <w:r>
        <w:t xml:space="preserve">Bryozoan species such as </w:t>
      </w:r>
      <w:r w:rsidRPr="00004D67">
        <w:rPr>
          <w:i/>
          <w:iCs/>
        </w:rPr>
        <w:t>Membranipora membranacea</w:t>
      </w:r>
      <w:r>
        <w:t xml:space="preserve"> release</w:t>
      </w:r>
      <w:ins w:id="296" w:author="Calum Young (PGR)" w:date="2025-10-29T11:35:00Z" w16du:dateUtc="2025-10-29T11:35:00Z">
        <w:r w:rsidR="00245A7D">
          <w:t xml:space="preserve"> dispersing</w:t>
        </w:r>
      </w:ins>
      <w:r>
        <w:t xml:space="preserve"> larvae called cyphonautes from already established overwintering colonies</w:t>
      </w:r>
      <w:del w:id="297" w:author="Calum Young (PGR)" w:date="2025-10-29T11:35:00Z" w16du:dateUtc="2025-10-29T11:35:00Z">
        <w:r w:rsidDel="00245A7D">
          <w:delText xml:space="preserve">, </w:delText>
        </w:r>
        <w:commentRangeStart w:id="298"/>
        <w:r w:rsidDel="00245A7D">
          <w:delText>acting as an early-season dispersal source</w:delText>
        </w:r>
        <w:commentRangeEnd w:id="298"/>
        <w:r w:rsidR="00740D9E" w:rsidDel="00245A7D">
          <w:rPr>
            <w:rStyle w:val="CommentReference"/>
          </w:rPr>
          <w:commentReference w:id="298"/>
        </w:r>
        <w:r w:rsidDel="00245A7D">
          <w:delText>.</w:delText>
        </w:r>
      </w:del>
      <w:r>
        <w:t xml:space="preserve"> These larvae can remain in the water column for months before finally settling and establishing themselves</w:t>
      </w:r>
      <w:r w:rsidR="00004D67">
        <w:t xml:space="preserve"> </w:t>
      </w:r>
      <w:r w:rsidR="00004D67">
        <w:fldChar w:fldCharType="begin"/>
      </w:r>
      <w:r w:rsidR="00004D67">
        <w:instrText xml:space="preserve"> ADDIN EN.CITE &lt;EndNote&gt;&lt;Cite&gt;&lt;Author&gt;Ryland&lt;/Author&gt;&lt;Year&gt;1962&lt;/Year&gt;&lt;RecNum&gt;212&lt;/RecNum&gt;&lt;DisplayText&gt;(Ryland, 1962)&lt;/DisplayText&gt;&lt;record&gt;&lt;rec-number&gt;212&lt;/rec-number&gt;&lt;foreign-keys&gt;&lt;key app="EN" db-id="sx0sxtzakvvzdwexr2k5a5s6fr2dv9dsvdf0" timestamp="1756465521" guid="9250d9bc-08b2-447f-b62d-d1e2e579424f"&gt;212&lt;/key&gt;&lt;/foreign-keys&gt;&lt;ref-type name="Journal Article"&gt;17&lt;/ref-type&gt;&lt;contributors&gt;&lt;authors&gt;&lt;author&gt;Ryland, J. S.&lt;/author&gt;&lt;/authors&gt;&lt;/contributors&gt;&lt;titles&gt;&lt;title&gt;The Association Between Polyzoa and Algal Substrata&lt;/title&gt;&lt;secondary-title&gt;Journal of Animal Ecology&lt;/secondary-title&gt;&lt;/titles&gt;&lt;periodical&gt;&lt;full-title&gt;Journal of Animal Ecology&lt;/full-title&gt;&lt;/periodical&gt;&lt;pages&gt;331-338&lt;/pages&gt;&lt;volume&gt;31&lt;/volume&gt;&lt;number&gt;2&lt;/number&gt;&lt;dates&gt;&lt;year&gt;1962&lt;/year&gt;&lt;/dates&gt;&lt;publisher&gt;[Wiley, British Ecological Society]&lt;/publisher&gt;&lt;isbn&gt;00218790, 13652656&lt;/isbn&gt;&lt;urls&gt;&lt;related-urls&gt;&lt;url&gt;http://www.jstor.org/stable/2145&lt;/url&gt;&lt;/related-urls&gt;&lt;/urls&gt;&lt;custom1&gt;Full publication date: Jun., 1962&lt;/custom1&gt;&lt;electronic-resource-num&gt;10.2307/2145&lt;/electronic-resource-num&gt;&lt;remote-database-name&gt;JSTOR&lt;/remote-database-name&gt;&lt;access-date&gt;2025/08/29/&lt;/access-date&gt;&lt;/record&gt;&lt;/Cite&gt;&lt;/EndNote&gt;</w:instrText>
      </w:r>
      <w:r w:rsidR="00004D67">
        <w:fldChar w:fldCharType="separate"/>
      </w:r>
      <w:r w:rsidR="00004D67">
        <w:rPr>
          <w:noProof/>
        </w:rPr>
        <w:t>(Ryland, 1962)</w:t>
      </w:r>
      <w:r w:rsidR="00004D67">
        <w:fldChar w:fldCharType="end"/>
      </w:r>
      <w:r>
        <w:t xml:space="preserve">. </w:t>
      </w:r>
      <w:moveFromRangeStart w:id="299" w:author="Calum Young (PGR)" w:date="2025-10-29T11:47:00Z" w:name="move212630885"/>
      <w:commentRangeStart w:id="300"/>
      <w:moveFrom w:id="301" w:author="Calum Young (PGR)" w:date="2025-10-29T11:47:00Z" w16du:dateUtc="2025-10-29T11:47:00Z">
        <w:r w:rsidDel="003A503C">
          <w:t>Year-round presence of M. membranacea larvae has been recorded in the North Atlantic region, with peak abundances occurring from late June onwards, likely driven by rising temperatures that enhance plankton production</w:t>
        </w:r>
        <w:r w:rsidR="00004D67" w:rsidDel="003A503C">
          <w:t xml:space="preserve"> </w:t>
        </w:r>
        <w:r w:rsidR="00004D67" w:rsidDel="003A503C">
          <w:fldChar w:fldCharType="begin"/>
        </w:r>
        <w:r w:rsidR="00004D67" w:rsidDel="003A503C">
          <w:instrText xml:space="preserve"> ADDIN EN.CITE &lt;EndNote&gt;&lt;Cite&gt;&lt;Author&gt;Førde&lt;/Author&gt;&lt;Year&gt;2015&lt;/Year&gt;&lt;RecNum&gt;68&lt;/RecNum&gt;&lt;DisplayText&gt;(Førde et al., 2015)&lt;/DisplayText&gt;&lt;record&gt;&lt;rec-number&gt;68&lt;/rec-number&gt;&lt;foreign-keys&gt;&lt;key app="EN" db-id="sx0sxtzakvvzdwexr2k5a5s6fr2dv9dsvdf0" timestamp="1736171934" guid="5ec9c1fd-aba6-456b-bdd6-b2464fd8f0b5"&gt;68&lt;/key&gt;&lt;/foreign-keys&gt;&lt;ref-type name="Journal Article"&gt;17&lt;/ref-type&gt;&lt;contributors&gt;&lt;authors&gt;&lt;author&gt;Førde, Henny&lt;/author&gt;&lt;author&gt;Forbord, Silje&lt;/author&gt;&lt;author&gt;Handå, Aleksander&lt;/author&gt;&lt;author&gt;Fossberg, Julia&lt;/author&gt;&lt;author&gt;Arff, Johanne&lt;/author&gt;&lt;author&gt;Johnsen, Geir&lt;/author&gt;&lt;author&gt;Reitan, Kjell Inge&lt;/author&gt;&lt;/authors&gt;&lt;/contributors&gt;&lt;titles&gt;&lt;title&gt;Development of bryozoan fouling on cultivated kelp (Saccharina latissima) in Norway&lt;/title&gt;&lt;secondary-title&gt;Journal of Applied Phycology&lt;/secondary-title&gt;&lt;/titles&gt;&lt;periodical&gt;&lt;full-title&gt;Journal of Applied Phycology&lt;/full-title&gt;&lt;/periodical&gt;&lt;pages&gt;1225-1234&lt;/pages&gt;&lt;volume&gt;28&lt;/volume&gt;&lt;number&gt;2&lt;/number&gt;&lt;section&gt;1225&lt;/section&gt;&lt;dates&gt;&lt;year&gt;2015&lt;/year&gt;&lt;/dates&gt;&lt;isbn&gt;0921-8971&amp;#xD;1573-5176&lt;/isbn&gt;&lt;urls&gt;&lt;/urls&gt;&lt;electronic-resource-num&gt;10.1007/s10811-015-0606-5&lt;/electronic-resource-num&gt;&lt;/record&gt;&lt;/Cite&gt;&lt;/EndNote&gt;</w:instrText>
        </w:r>
        <w:r w:rsidR="00004D67" w:rsidDel="003A503C">
          <w:fldChar w:fldCharType="separate"/>
        </w:r>
        <w:r w:rsidR="00004D67" w:rsidDel="003A503C">
          <w:rPr>
            <w:noProof/>
          </w:rPr>
          <w:t>(Førde et al., 2015)</w:t>
        </w:r>
        <w:r w:rsidR="00004D67" w:rsidDel="003A503C">
          <w:fldChar w:fldCharType="end"/>
        </w:r>
        <w:r w:rsidDel="003A503C">
          <w:t xml:space="preserve">. </w:t>
        </w:r>
        <w:commentRangeEnd w:id="300"/>
        <w:r w:rsidR="00E11407" w:rsidDel="003A503C">
          <w:rPr>
            <w:rStyle w:val="CommentReference"/>
          </w:rPr>
          <w:commentReference w:id="300"/>
        </w:r>
      </w:moveFrom>
      <w:moveFromRangeEnd w:id="299"/>
      <w:r>
        <w:t>In contrast, hydrozoan dispersal occurs via release of medusae or planula larvae from either benthic polyp or pelagic stages of surrounding fouling communities</w:t>
      </w:r>
      <w:r w:rsidR="00004D67">
        <w:t xml:space="preserve"> </w:t>
      </w:r>
      <w:r w:rsidR="00004D67">
        <w:fldChar w:fldCharType="begin">
          <w:fldData xml:space="preserve">PEVuZE5vdGU+PENpdGU+PEF1dGhvcj5NYXJ0ZWxsPC9BdXRob3I+PFllYXI+MjAxODwvWWVhcj48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</w:fldData>
        </w:fldChar>
      </w:r>
      <w:r w:rsidR="00004D67">
        <w:instrText xml:space="preserve"> ADDIN EN.CITE </w:instrText>
      </w:r>
      <w:r w:rsidR="00004D67">
        <w:fldChar w:fldCharType="begin">
          <w:fldData xml:space="preserve">PEVuZE5vdGU+PENpdGU+PEF1dGhvcj5NYXJ0ZWxsPC9BdXRob3I+PFllYXI+MjAxODwvWWVhcj48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</w:fldData>
        </w:fldChar>
      </w:r>
      <w:r w:rsidR="00004D67">
        <w:instrText xml:space="preserve"> ADDIN EN.CITE.DATA </w:instrText>
      </w:r>
      <w:r w:rsidR="00004D67">
        <w:fldChar w:fldCharType="end"/>
      </w:r>
      <w:r w:rsidR="00004D67">
        <w:fldChar w:fldCharType="separate"/>
      </w:r>
      <w:r w:rsidR="00004D67">
        <w:rPr>
          <w:noProof/>
        </w:rPr>
        <w:t>(Martell et al., 2018)</w:t>
      </w:r>
      <w:r w:rsidR="00004D67">
        <w:fldChar w:fldCharType="end"/>
      </w:r>
      <w:r>
        <w:t xml:space="preserve">. </w:t>
      </w:r>
      <w:commentRangeStart w:id="302"/>
      <w:del w:id="303" w:author="Calum Young (PGR)" w:date="2025-10-29T11:51:00Z" w16du:dateUtc="2025-10-29T11:51:00Z">
        <w:r w:rsidDel="003A503C">
          <w:delText xml:space="preserve">Hydrozoa </w:delText>
        </w:r>
      </w:del>
      <w:ins w:id="304" w:author="Sofie Spatharis" w:date="2025-09-15T16:48:00Z" w16du:dateUtc="2025-09-15T15:48:00Z">
        <w:del w:id="305" w:author="Calum Young (PGR)" w:date="2025-10-29T11:51:00Z" w16du:dateUtc="2025-10-29T11:51:00Z">
          <w:r w:rsidR="00F00FE3" w:rsidDel="003A503C">
            <w:delText>preval</w:delText>
          </w:r>
        </w:del>
      </w:ins>
      <w:ins w:id="306" w:author="Sofie Spatharis" w:date="2025-09-15T16:49:00Z" w16du:dateUtc="2025-09-15T15:49:00Z">
        <w:del w:id="307" w:author="Calum Young (PGR)" w:date="2025-10-29T11:51:00Z" w16du:dateUtc="2025-10-29T11:51:00Z">
          <w:r w:rsidR="00F00FE3" w:rsidDel="003A503C">
            <w:delText>ence has been associated with</w:delText>
          </w:r>
        </w:del>
      </w:ins>
      <w:del w:id="308" w:author="Calum Young (PGR)" w:date="2025-10-29T11:51:00Z" w16du:dateUtc="2025-10-29T11:51:00Z">
        <w:r w:rsidDel="003A503C">
          <w:delText>are found to be more prevalent on</w:delText>
        </w:r>
      </w:del>
      <w:ins w:id="309" w:author="Sofie Spatharis" w:date="2025-09-15T16:23:00Z" w16du:dateUtc="2025-09-15T15:23:00Z">
        <w:del w:id="310" w:author="Calum Young (PGR)" w:date="2025-10-29T11:51:00Z" w16du:dateUtc="2025-10-29T11:51:00Z">
          <w:r w:rsidR="00E11407" w:rsidDel="003A503C">
            <w:delText xml:space="preserve"> </w:delText>
          </w:r>
        </w:del>
      </w:ins>
      <w:del w:id="311" w:author="Calum Young (PGR)" w:date="2025-10-29T11:51:00Z" w16du:dateUtc="2025-10-29T11:51:00Z">
        <w:r w:rsidDel="003A503C">
          <w:delText xml:space="preserve"> farmed </w:delText>
        </w:r>
      </w:del>
      <w:ins w:id="312" w:author="Sofie Spatharis" w:date="2025-09-15T16:49:00Z" w16du:dateUtc="2025-09-15T15:49:00Z">
        <w:del w:id="313" w:author="Calum Young (PGR)" w:date="2025-10-29T11:51:00Z" w16du:dateUtc="2025-10-29T11:51:00Z">
          <w:r w:rsidR="00F00FE3" w:rsidDel="003A503C">
            <w:delText xml:space="preserve">rather than wild </w:delText>
          </w:r>
        </w:del>
      </w:ins>
      <w:del w:id="314" w:author="Calum Young (PGR)" w:date="2025-10-29T11:51:00Z" w16du:dateUtc="2025-10-29T11:51:00Z">
        <w:r w:rsidDel="003A503C">
          <w:delText>kelp compared to wild populations due</w:delText>
        </w:r>
      </w:del>
      <w:ins w:id="315" w:author="Sofie Spatharis" w:date="2025-09-15T16:50:00Z" w16du:dateUtc="2025-09-15T15:50:00Z">
        <w:del w:id="316" w:author="Calum Young (PGR)" w:date="2025-10-29T11:51:00Z" w16du:dateUtc="2025-10-29T11:51:00Z">
          <w:r w:rsidR="00F00FE3" w:rsidDel="003A503C">
            <w:delText>. It was suggested this might be due</w:delText>
          </w:r>
        </w:del>
      </w:ins>
      <w:del w:id="317" w:author="Calum Young (PGR)" w:date="2025-10-29T11:51:00Z" w16du:dateUtc="2025-10-29T11:51:00Z">
        <w:r w:rsidDel="003A503C">
          <w:delText xml:space="preserve"> to reduced hydrodynamic forces among the dense cultivation lines, which favour larval settlement and decrease benthic predation by suspending farm structures</w:delText>
        </w:r>
        <w:r w:rsidR="00004D67" w:rsidDel="003A503C">
          <w:delText xml:space="preserve"> </w:delText>
        </w:r>
        <w:r w:rsidR="00004D67" w:rsidDel="003A503C">
          <w:fldChar w:fldCharType="begin"/>
        </w:r>
        <w:r w:rsidR="00004D67" w:rsidDel="003A503C">
          <w:delInstrText xml:space="preserve"> ADDIN EN.CITE &lt;EndNote&gt;&lt;Cite&gt;&lt;Author&gt;Delannoy&lt;/Author&gt;&lt;Year&gt;2025&lt;/Year&gt;&lt;RecNum&gt;177&lt;/RecNum&gt;&lt;DisplayText&gt;(Delannoy et al., 2025)&lt;/DisplayText&gt;&lt;record&gt;&lt;rec-number&gt;177&lt;/rec-number&gt;&lt;foreign-keys&gt;&lt;key app="EN" db-id="sx0sxtzakvvzdwexr2k5a5s6fr2dv9dsvdf0" timestamp="1747646493" guid="b4432234-eae9-4bf8-9219-5669e3f36afa"&gt;177&lt;/key&gt;&lt;/foreign-keys&gt;&lt;ref-type name="Journal Article"&gt;17&lt;/ref-type&gt;&lt;contributors&gt;&lt;authors&gt;&lt;author&gt;Delannoy, Victoria&lt;/author&gt;&lt;author&gt;Algueró</w:delInstrText>
        </w:r>
        <w:r w:rsidR="00004D67" w:rsidDel="003A503C">
          <w:rPr>
            <w:rFonts w:ascii="Cambria Math" w:hAnsi="Cambria Math" w:cs="Cambria Math"/>
          </w:rPr>
          <w:delInstrText>‐</w:delInstrText>
        </w:r>
        <w:r w:rsidR="00004D67" w:rsidDel="003A503C">
          <w:delInstrText>Mu</w:delInstrText>
        </w:r>
        <w:r w:rsidR="00004D67" w:rsidDel="003A503C">
          <w:rPr>
            <w:rFonts w:ascii="Aptos" w:hAnsi="Aptos" w:cs="Aptos"/>
          </w:rPr>
          <w:delInstrText>ñ</w:delInstrText>
        </w:r>
        <w:r w:rsidR="00004D67" w:rsidDel="003A503C">
          <w:delInstrText>iz, Mar</w:delInstrText>
        </w:r>
        <w:r w:rsidR="00004D67" w:rsidDel="003A503C">
          <w:rPr>
            <w:rFonts w:ascii="Aptos" w:hAnsi="Aptos" w:cs="Aptos"/>
          </w:rPr>
          <w:delInstrText>í</w:delInstrText>
        </w:r>
        <w:r w:rsidR="00004D67" w:rsidDel="003A503C">
          <w:delInstrText>a&lt;/author&gt;&lt;author&gt;Christoforou, Eleni&lt;/author&gt;&lt;author&gt;Haddou, Yacob&lt;/author&gt;&lt;author&gt;Macphee, Annabell&lt;/author&gt;&lt;author&gt;McEachnie, Keri&lt;/author&gt;&lt;author&gt;Orr, Kyla&lt;/author&gt;&lt;author&gt;Spatharis, Sofie&lt;/author&gt;&lt;/authors&gt;&lt;/contributors&gt;&lt;titles&gt;&lt;title&gt;Large</w:delInstrText>
        </w:r>
        <w:r w:rsidR="00004D67" w:rsidDel="003A503C">
          <w:rPr>
            <w:rFonts w:ascii="Cambria Math" w:hAnsi="Cambria Math" w:cs="Cambria Math"/>
          </w:rPr>
          <w:delInstrText>‐</w:delInstrText>
        </w:r>
        <w:r w:rsidR="00004D67" w:rsidDel="003A503C">
          <w:delInstrText>Scale Environmental Drivers of Kelp Biofouling Based on Literature Data&lt;/title&gt;&lt;secondary-title&gt;Reviews in Aquaculture&lt;/secondary-title&gt;&lt;/titles&gt;&lt;periodical&gt;&lt;full-title&gt;Reviews in Aquaculture&lt;/full-title&gt;&lt;/periodical&gt;&lt;volume&gt;17&lt;/volume&gt;&lt;number&gt;2&lt;/number&gt;&lt;dates&gt;&lt;year&gt;2025&lt;/year&gt;&lt;/dates&gt;&lt;isbn&gt;1753-5123&amp;#xD;1753-5131&lt;/isbn&gt;&lt;urls&gt;&lt;/urls&gt;&lt;electronic-resource-num&gt;10.1111/raq.70017&lt;/electronic-resource-num&gt;&lt;/record&gt;&lt;/Cite&gt;&lt;/EndNote&gt;</w:delInstrText>
        </w:r>
        <w:r w:rsidR="00004D67" w:rsidDel="003A503C">
          <w:fldChar w:fldCharType="separate"/>
        </w:r>
        <w:r w:rsidR="00004D67" w:rsidDel="003A503C">
          <w:rPr>
            <w:noProof/>
          </w:rPr>
          <w:delText>(Delannoy et al., 2025)</w:delText>
        </w:r>
        <w:r w:rsidR="00004D67" w:rsidDel="003A503C">
          <w:fldChar w:fldCharType="end"/>
        </w:r>
        <w:r w:rsidDel="003A503C">
          <w:delText xml:space="preserve">. </w:delText>
        </w:r>
        <w:commentRangeEnd w:id="302"/>
        <w:r w:rsidR="00F0407F" w:rsidDel="003A503C">
          <w:rPr>
            <w:rStyle w:val="CommentReference"/>
          </w:rPr>
          <w:commentReference w:id="302"/>
        </w:r>
      </w:del>
      <w:r w:rsidR="00004D67" w:rsidRPr="00004D67">
        <w:t xml:space="preserve">Bivalves such as </w:t>
      </w:r>
      <w:r w:rsidR="00004D67" w:rsidRPr="00004D67">
        <w:rPr>
          <w:i/>
          <w:iCs/>
        </w:rPr>
        <w:t>Mytilus sp.</w:t>
      </w:r>
      <w:r w:rsidR="00004D67" w:rsidRPr="00004D67">
        <w:t xml:space="preserve"> and </w:t>
      </w:r>
      <w:proofErr w:type="spellStart"/>
      <w:r w:rsidR="00004D67" w:rsidRPr="00004D67">
        <w:rPr>
          <w:i/>
          <w:iCs/>
        </w:rPr>
        <w:t>Hiatella</w:t>
      </w:r>
      <w:proofErr w:type="spellEnd"/>
      <w:r w:rsidR="00004D67" w:rsidRPr="00004D67">
        <w:rPr>
          <w:i/>
          <w:iCs/>
        </w:rPr>
        <w:t xml:space="preserve"> </w:t>
      </w:r>
      <w:proofErr w:type="spellStart"/>
      <w:r w:rsidR="00004D67" w:rsidRPr="00004D67">
        <w:rPr>
          <w:i/>
          <w:iCs/>
        </w:rPr>
        <w:t>arctica</w:t>
      </w:r>
      <w:proofErr w:type="spellEnd"/>
      <w:r w:rsidR="00004D67" w:rsidRPr="00004D67">
        <w:rPr>
          <w:i/>
          <w:iCs/>
        </w:rPr>
        <w:t xml:space="preserve"> </w:t>
      </w:r>
      <w:r w:rsidR="00004D67" w:rsidRPr="00004D67">
        <w:t>produce planktonic veliger larvae during synchronous spawning events that drift from nearby rocky shores, shellfish beds or aquaculture structures themselves</w:t>
      </w:r>
      <w:r w:rsidR="00004D67">
        <w:t xml:space="preserve"> </w:t>
      </w:r>
      <w:r w:rsidR="00004D67">
        <w:fldChar w:fldCharType="begin">
          <w:fldData xml:space="preserve">PEVuZE5vdGU+PENpdGU+PEF1dGhvcj5HYXJjaWE8L0F1dGhvcj48WWVhcj4yMDAzPC9ZZWFyPjxS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</w:fldData>
        </w:fldChar>
      </w:r>
      <w:r w:rsidR="00004D67">
        <w:instrText xml:space="preserve"> ADDIN EN.CITE </w:instrText>
      </w:r>
      <w:r w:rsidR="00004D67">
        <w:fldChar w:fldCharType="begin">
          <w:fldData xml:space="preserve">PEVuZE5vdGU+PENpdGU+PEF1dGhvcj5HYXJjaWE8L0F1dGhvcj48WWVhcj4yMDAzPC9ZZWFyPjxS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</w:fldData>
        </w:fldChar>
      </w:r>
      <w:r w:rsidR="00004D67">
        <w:instrText xml:space="preserve"> ADDIN EN.CITE.DATA </w:instrText>
      </w:r>
      <w:r w:rsidR="00004D67">
        <w:fldChar w:fldCharType="end"/>
      </w:r>
      <w:r w:rsidR="00004D67">
        <w:fldChar w:fldCharType="separate"/>
      </w:r>
      <w:r w:rsidR="00004D67">
        <w:rPr>
          <w:noProof/>
        </w:rPr>
        <w:t>(Garcia et al., 2003, Delannoy et al., 2025)</w:t>
      </w:r>
      <w:r w:rsidR="00004D67">
        <w:fldChar w:fldCharType="end"/>
      </w:r>
      <w:r w:rsidR="00004D67">
        <w:t xml:space="preserve">. </w:t>
      </w:r>
    </w:p>
    <w:p w14:paraId="62E7389F" w14:textId="0342A792" w:rsidR="3B40D09D" w:rsidRDefault="00004D67" w:rsidP="004E451D">
      <w:pPr>
        <w:spacing w:line="276" w:lineRule="auto"/>
        <w:rPr>
          <w:rFonts w:ascii="Aptos" w:eastAsia="Aptos" w:hAnsi="Aptos" w:cs="Aptos"/>
        </w:rPr>
      </w:pPr>
      <w:r>
        <w:rPr>
          <w:rFonts w:ascii="Aptos" w:eastAsia="Aptos" w:hAnsi="Aptos" w:cs="Aptos"/>
        </w:rPr>
        <w:t xml:space="preserve">To understand and reduce the biofouling risk caused by epibionts, it is </w:t>
      </w:r>
      <w:del w:id="318" w:author="Sofie Spatharis" w:date="2025-09-15T16:52:00Z" w16du:dateUtc="2025-09-15T15:52:00Z">
        <w:r w:rsidDel="004E451D">
          <w:rPr>
            <w:rFonts w:ascii="Aptos" w:eastAsia="Aptos" w:hAnsi="Aptos" w:cs="Aptos"/>
          </w:rPr>
          <w:delText>important to precisely identify</w:delText>
        </w:r>
      </w:del>
      <w:ins w:id="319" w:author="Sofie Spatharis" w:date="2025-09-15T16:52:00Z" w16du:dateUtc="2025-09-15T15:52:00Z">
        <w:r w:rsidR="004E451D">
          <w:rPr>
            <w:rFonts w:ascii="Aptos" w:eastAsia="Aptos" w:hAnsi="Aptos" w:cs="Aptos"/>
          </w:rPr>
          <w:t>crucial to identify</w:t>
        </w:r>
      </w:ins>
      <w:r>
        <w:rPr>
          <w:rFonts w:ascii="Aptos" w:eastAsia="Aptos" w:hAnsi="Aptos" w:cs="Aptos"/>
        </w:rPr>
        <w:t xml:space="preserve"> </w:t>
      </w:r>
      <w:del w:id="320" w:author="Sofie Spatharis" w:date="2025-09-15T16:52:00Z" w16du:dateUtc="2025-09-15T15:52:00Z">
        <w:r w:rsidDel="004E451D">
          <w:rPr>
            <w:rFonts w:ascii="Aptos" w:eastAsia="Aptos" w:hAnsi="Aptos" w:cs="Aptos"/>
          </w:rPr>
          <w:delText xml:space="preserve">when </w:delText>
        </w:r>
      </w:del>
      <w:ins w:id="321" w:author="Sofie Spatharis" w:date="2025-09-15T16:52:00Z" w16du:dateUtc="2025-09-15T15:52:00Z">
        <w:r w:rsidR="004E451D">
          <w:rPr>
            <w:rFonts w:ascii="Aptos" w:eastAsia="Aptos" w:hAnsi="Aptos" w:cs="Aptos"/>
          </w:rPr>
          <w:t xml:space="preserve">the </w:t>
        </w:r>
      </w:ins>
      <w:ins w:id="322" w:author="Sofie Spatharis" w:date="2025-09-15T18:44:00Z" w16du:dateUtc="2025-09-15T17:44:00Z">
        <w:r w:rsidR="00F0407F">
          <w:rPr>
            <w:rFonts w:ascii="Aptos" w:eastAsia="Aptos" w:hAnsi="Aptos" w:cs="Aptos"/>
          </w:rPr>
          <w:t xml:space="preserve">abundance that </w:t>
        </w:r>
      </w:ins>
      <w:r>
        <w:rPr>
          <w:rFonts w:ascii="Aptos" w:eastAsia="Aptos" w:hAnsi="Aptos" w:cs="Aptos"/>
        </w:rPr>
        <w:t xml:space="preserve">each biofouling </w:t>
      </w:r>
      <w:del w:id="323" w:author="Sofie Spatharis" w:date="2025-09-15T16:52:00Z" w16du:dateUtc="2025-09-15T15:52:00Z">
        <w:r w:rsidDel="004E451D">
          <w:rPr>
            <w:rFonts w:ascii="Aptos" w:eastAsia="Aptos" w:hAnsi="Aptos" w:cs="Aptos"/>
          </w:rPr>
          <w:delText xml:space="preserve">meroplanktonic </w:delText>
        </w:r>
      </w:del>
      <w:r>
        <w:rPr>
          <w:rFonts w:ascii="Aptos" w:eastAsia="Aptos" w:hAnsi="Aptos" w:cs="Aptos"/>
        </w:rPr>
        <w:t xml:space="preserve">taxon </w:t>
      </w:r>
      <w:ins w:id="324" w:author="Sofie Spatharis" w:date="2025-09-15T16:52:00Z" w16du:dateUtc="2025-09-15T15:52:00Z">
        <w:r w:rsidR="004E451D">
          <w:rPr>
            <w:rFonts w:ascii="Aptos" w:eastAsia="Aptos" w:hAnsi="Aptos" w:cs="Aptos"/>
          </w:rPr>
          <w:t xml:space="preserve">is present </w:t>
        </w:r>
      </w:ins>
      <w:ins w:id="325" w:author="Sofie Spatharis" w:date="2025-09-15T18:44:00Z" w16du:dateUtc="2025-09-15T17:44:00Z">
        <w:r w:rsidR="00F0407F">
          <w:rPr>
            <w:rFonts w:ascii="Aptos" w:eastAsia="Aptos" w:hAnsi="Aptos" w:cs="Aptos"/>
          </w:rPr>
          <w:t>in the water column at its</w:t>
        </w:r>
      </w:ins>
      <w:del w:id="326" w:author="Sofie Spatharis" w:date="2025-09-15T16:52:00Z" w16du:dateUtc="2025-09-15T15:52:00Z">
        <w:r w:rsidDel="004E451D">
          <w:rPr>
            <w:rFonts w:ascii="Aptos" w:eastAsia="Aptos" w:hAnsi="Aptos" w:cs="Aptos"/>
          </w:rPr>
          <w:delText xml:space="preserve">enters </w:delText>
        </w:r>
      </w:del>
      <w:del w:id="327" w:author="Sofie Spatharis" w:date="2025-09-15T18:44:00Z" w16du:dateUtc="2025-09-15T17:44:00Z">
        <w:r w:rsidDel="00F0407F">
          <w:rPr>
            <w:rFonts w:ascii="Aptos" w:eastAsia="Aptos" w:hAnsi="Aptos" w:cs="Aptos"/>
          </w:rPr>
          <w:delText>the</w:delText>
        </w:r>
      </w:del>
      <w:r>
        <w:rPr>
          <w:rFonts w:ascii="Aptos" w:eastAsia="Aptos" w:hAnsi="Aptos" w:cs="Aptos"/>
        </w:rPr>
        <w:t xml:space="preserve"> </w:t>
      </w:r>
      <w:ins w:id="328" w:author="Sofie Spatharis" w:date="2025-09-15T16:52:00Z" w16du:dateUtc="2025-09-15T15:52:00Z">
        <w:r w:rsidR="004E451D">
          <w:rPr>
            <w:rFonts w:ascii="Aptos" w:eastAsia="Aptos" w:hAnsi="Aptos" w:cs="Aptos"/>
          </w:rPr>
          <w:t>mero</w:t>
        </w:r>
      </w:ins>
      <w:r>
        <w:rPr>
          <w:rFonts w:ascii="Aptos" w:eastAsia="Aptos" w:hAnsi="Aptos" w:cs="Aptos"/>
        </w:rPr>
        <w:t>plankton</w:t>
      </w:r>
      <w:del w:id="329" w:author="Sofie Spatharis" w:date="2025-09-15T16:52:00Z" w16du:dateUtc="2025-09-15T15:52:00Z">
        <w:r w:rsidDel="004E451D">
          <w:rPr>
            <w:rFonts w:ascii="Aptos" w:eastAsia="Aptos" w:hAnsi="Aptos" w:cs="Aptos"/>
          </w:rPr>
          <w:delText>ic</w:delText>
        </w:r>
      </w:del>
      <w:ins w:id="330" w:author="Sofie Spatharis" w:date="2025-09-15T16:52:00Z" w16du:dateUtc="2025-09-15T15:52:00Z">
        <w:r w:rsidR="004E451D">
          <w:rPr>
            <w:rFonts w:ascii="Aptos" w:eastAsia="Aptos" w:hAnsi="Aptos" w:cs="Aptos"/>
          </w:rPr>
          <w:t xml:space="preserve"> stage</w:t>
        </w:r>
      </w:ins>
      <w:del w:id="331" w:author="Sofie Spatharis" w:date="2025-09-15T16:53:00Z" w16du:dateUtc="2025-09-15T15:53:00Z">
        <w:r w:rsidDel="004E451D">
          <w:rPr>
            <w:rFonts w:ascii="Aptos" w:eastAsia="Aptos" w:hAnsi="Aptos" w:cs="Aptos"/>
          </w:rPr>
          <w:delText xml:space="preserve"> phase</w:delText>
        </w:r>
      </w:del>
      <w:r>
        <w:rPr>
          <w:rFonts w:ascii="Aptos" w:eastAsia="Aptos" w:hAnsi="Aptos" w:cs="Aptos"/>
        </w:rPr>
        <w:t xml:space="preserve">. </w:t>
      </w:r>
      <w:ins w:id="332" w:author="Sofie Spatharis" w:date="2025-09-15T18:44:00Z" w16du:dateUtc="2025-09-15T17:44:00Z">
        <w:r w:rsidR="00F0407F">
          <w:rPr>
            <w:rFonts w:ascii="Aptos" w:eastAsia="Aptos" w:hAnsi="Aptos" w:cs="Aptos"/>
          </w:rPr>
          <w:t xml:space="preserve">However, </w:t>
        </w:r>
      </w:ins>
      <w:ins w:id="333" w:author="Sofie Spatharis" w:date="2025-09-15T18:45:00Z" w16du:dateUtc="2025-09-15T17:45:00Z">
        <w:r w:rsidR="00F0407F">
          <w:rPr>
            <w:rFonts w:ascii="Aptos" w:eastAsia="Aptos" w:hAnsi="Aptos" w:cs="Aptos"/>
          </w:rPr>
          <w:t>because</w:t>
        </w:r>
      </w:ins>
      <w:ins w:id="334" w:author="Sofie Spatharis" w:date="2025-09-15T16:54:00Z" w16du:dateUtc="2025-09-15T15:54:00Z">
        <w:r w:rsidR="006D16E0">
          <w:rPr>
            <w:rFonts w:ascii="Aptos" w:eastAsia="Aptos" w:hAnsi="Aptos" w:cs="Aptos"/>
          </w:rPr>
          <w:t xml:space="preserve"> the</w:t>
        </w:r>
      </w:ins>
      <w:ins w:id="335" w:author="Sofie Spatharis" w:date="2025-09-15T18:45:00Z" w16du:dateUtc="2025-09-15T17:45:00Z">
        <w:r w:rsidR="00F0407F">
          <w:rPr>
            <w:rFonts w:ascii="Aptos" w:eastAsia="Aptos" w:hAnsi="Aptos" w:cs="Aptos"/>
          </w:rPr>
          <w:t xml:space="preserve">ir </w:t>
        </w:r>
      </w:ins>
      <w:ins w:id="336" w:author="Sofie Spatharis" w:date="2025-09-15T16:54:00Z" w16du:dateUtc="2025-09-15T15:54:00Z">
        <w:r w:rsidR="006D16E0">
          <w:rPr>
            <w:rFonts w:ascii="Aptos" w:eastAsia="Aptos" w:hAnsi="Aptos" w:cs="Aptos"/>
          </w:rPr>
          <w:t xml:space="preserve">identification </w:t>
        </w:r>
      </w:ins>
      <w:ins w:id="337" w:author="Sofie Spatharis" w:date="2025-09-15T18:45:00Z" w16du:dateUtc="2025-09-15T17:45:00Z">
        <w:r w:rsidR="00F0407F">
          <w:rPr>
            <w:rFonts w:ascii="Aptos" w:eastAsia="Aptos" w:hAnsi="Aptos" w:cs="Aptos"/>
          </w:rPr>
          <w:t>at</w:t>
        </w:r>
      </w:ins>
      <w:ins w:id="338" w:author="Sofie Spatharis" w:date="2025-09-15T16:54:00Z" w16du:dateUtc="2025-09-15T15:54:00Z">
        <w:r w:rsidR="006D16E0">
          <w:rPr>
            <w:rFonts w:ascii="Aptos" w:eastAsia="Aptos" w:hAnsi="Aptos" w:cs="Aptos"/>
          </w:rPr>
          <w:t xml:space="preserve"> species level is almost impossible in the meroplankton </w:t>
        </w:r>
      </w:ins>
      <w:ins w:id="339" w:author="Sofie Spatharis" w:date="2025-09-15T18:45:00Z" w16du:dateUtc="2025-09-15T17:45:00Z">
        <w:r w:rsidR="00F0407F">
          <w:rPr>
            <w:rFonts w:ascii="Aptos" w:eastAsia="Aptos" w:hAnsi="Aptos" w:cs="Aptos"/>
          </w:rPr>
          <w:t>phase</w:t>
        </w:r>
      </w:ins>
      <w:ins w:id="340" w:author="Sofie Spatharis" w:date="2025-09-15T16:54:00Z" w16du:dateUtc="2025-09-15T15:54:00Z">
        <w:r w:rsidR="006D16E0">
          <w:rPr>
            <w:rFonts w:ascii="Aptos" w:eastAsia="Aptos" w:hAnsi="Aptos" w:cs="Aptos"/>
          </w:rPr>
          <w:t xml:space="preserve">, </w:t>
        </w:r>
      </w:ins>
      <w:del w:id="341" w:author="Sofie Spatharis" w:date="2025-09-15T16:53:00Z" w16du:dateUtc="2025-09-15T15:53:00Z">
        <w:r w:rsidDel="006D16E0">
          <w:rPr>
            <w:rFonts w:ascii="Aptos" w:eastAsia="Aptos" w:hAnsi="Aptos" w:cs="Aptos"/>
          </w:rPr>
          <w:delText>Accurate monitoring of their seasonal patterns is essential for predicting settlement events and enabling informed farm management strategies. Achieving this demands a quick, sensitive, and</w:delText>
        </w:r>
      </w:del>
      <w:del w:id="342" w:author="Sofie Spatharis" w:date="2025-09-15T16:55:00Z" w16du:dateUtc="2025-09-15T15:55:00Z">
        <w:r w:rsidDel="006D16E0">
          <w:rPr>
            <w:rFonts w:ascii="Aptos" w:eastAsia="Aptos" w:hAnsi="Aptos" w:cs="Aptos"/>
          </w:rPr>
          <w:delText xml:space="preserve"> taxonomically detailed method.</w:delText>
        </w:r>
      </w:del>
      <w:ins w:id="343" w:author="Sofie Spatharis" w:date="2025-09-15T18:45:00Z" w16du:dateUtc="2025-09-15T17:45:00Z">
        <w:r w:rsidR="00F0407F">
          <w:rPr>
            <w:rFonts w:ascii="Aptos" w:eastAsia="Aptos" w:hAnsi="Aptos" w:cs="Aptos"/>
          </w:rPr>
          <w:t>mole</w:t>
        </w:r>
      </w:ins>
      <w:ins w:id="344" w:author="Sofie Spatharis" w:date="2025-09-15T18:46:00Z" w16du:dateUtc="2025-09-15T17:46:00Z">
        <w:r w:rsidR="00F0407F">
          <w:rPr>
            <w:rFonts w:ascii="Aptos" w:eastAsia="Aptos" w:hAnsi="Aptos" w:cs="Aptos"/>
          </w:rPr>
          <w:t xml:space="preserve">cular approaches could help correspond </w:t>
        </w:r>
      </w:ins>
      <w:ins w:id="345" w:author="Sofie Spatharis" w:date="2025-09-15T18:47:00Z" w16du:dateUtc="2025-09-15T17:47:00Z">
        <w:r w:rsidR="00F0407F">
          <w:rPr>
            <w:rFonts w:ascii="Aptos" w:eastAsia="Aptos" w:hAnsi="Aptos" w:cs="Aptos"/>
          </w:rPr>
          <w:t xml:space="preserve">the taxonomic </w:t>
        </w:r>
      </w:ins>
      <w:ins w:id="346" w:author="Sofie Spatharis" w:date="2025-09-15T18:46:00Z" w16du:dateUtc="2025-09-15T17:46:00Z">
        <w:r w:rsidR="00F0407F">
          <w:rPr>
            <w:rFonts w:ascii="Aptos" w:eastAsia="Aptos" w:hAnsi="Aptos" w:cs="Aptos"/>
          </w:rPr>
          <w:t xml:space="preserve">identity </w:t>
        </w:r>
      </w:ins>
      <w:ins w:id="347" w:author="Sofie Spatharis" w:date="2025-09-15T18:47:00Z" w16du:dateUtc="2025-09-15T17:47:00Z">
        <w:r w:rsidR="00F0407F">
          <w:rPr>
            <w:rFonts w:ascii="Aptos" w:eastAsia="Aptos" w:hAnsi="Aptos" w:cs="Aptos"/>
          </w:rPr>
          <w:t>between epibionts on kelp and meroplankton on the water column</w:t>
        </w:r>
      </w:ins>
      <w:ins w:id="348" w:author="Sofie Spatharis" w:date="2025-09-15T16:56:00Z" w16du:dateUtc="2025-09-15T15:56:00Z">
        <w:r w:rsidR="006D16E0">
          <w:rPr>
            <w:rFonts w:ascii="Aptos" w:eastAsia="Aptos" w:hAnsi="Aptos" w:cs="Aptos"/>
          </w:rPr>
          <w:t>.</w:t>
        </w:r>
      </w:ins>
    </w:p>
    <w:p w14:paraId="15FE8CC9" w14:textId="17C5C651" w:rsidR="005C4792" w:rsidRPr="005C4792" w:rsidRDefault="005C4792" w:rsidP="00700D35">
      <w:pPr>
        <w:spacing w:line="276" w:lineRule="auto"/>
      </w:pPr>
      <w:r>
        <w:t xml:space="preserve">Metabarcoding </w:t>
      </w:r>
      <w:ins w:id="349" w:author="Sofie Spatharis" w:date="2025-09-15T18:52:00Z" w16du:dateUtc="2025-09-15T17:52:00Z">
        <w:r w:rsidR="001330D3">
          <w:t>a</w:t>
        </w:r>
      </w:ins>
      <w:ins w:id="350" w:author="Sofie Spatharis" w:date="2025-09-15T18:51:00Z" w16du:dateUtc="2025-09-15T17:51:00Z">
        <w:r w:rsidR="001330D3">
          <w:t>mplifi</w:t>
        </w:r>
      </w:ins>
      <w:ins w:id="351" w:author="Sofie Spatharis" w:date="2025-09-15T18:52:00Z" w16du:dateUtc="2025-09-15T17:52:00Z">
        <w:r w:rsidR="001330D3">
          <w:t>ed</w:t>
        </w:r>
      </w:ins>
      <w:ins w:id="352" w:author="Sofie Spatharis" w:date="2025-09-15T18:51:00Z" w16du:dateUtc="2025-09-15T17:51:00Z">
        <w:r w:rsidR="001330D3">
          <w:t xml:space="preserve"> targeted barcode regions </w:t>
        </w:r>
      </w:ins>
      <w:r>
        <w:t xml:space="preserve">of environmental DNA (eDNA) from seawater samples </w:t>
      </w:r>
      <w:ins w:id="353" w:author="Sofie Spatharis" w:date="2025-09-15T18:47:00Z" w16du:dateUtc="2025-09-15T17:47:00Z">
        <w:r w:rsidR="00CB2B90">
          <w:t xml:space="preserve">could </w:t>
        </w:r>
      </w:ins>
      <w:r>
        <w:t>enable</w:t>
      </w:r>
      <w:del w:id="354" w:author="Sofie Spatharis" w:date="2025-09-15T18:47:00Z" w16du:dateUtc="2025-09-15T17:47:00Z">
        <w:r w:rsidDel="00CB2B90">
          <w:delText>s</w:delText>
        </w:r>
      </w:del>
      <w:r>
        <w:t xml:space="preserve"> earl</w:t>
      </w:r>
      <w:r w:rsidR="17FA66AE">
        <w:t>y</w:t>
      </w:r>
      <w:r>
        <w:t xml:space="preserve"> detection of epibiont communities by identifying genetic material shed </w:t>
      </w:r>
      <w:del w:id="355" w:author="Sofie Spatharis" w:date="2025-09-15T18:48:00Z" w16du:dateUtc="2025-09-15T17:48:00Z">
        <w:r w:rsidDel="00CB2B90">
          <w:delText>into the surrounding environment</w:delText>
        </w:r>
      </w:del>
      <w:ins w:id="356" w:author="Sofie Spatharis" w:date="2025-09-15T18:48:00Z" w16du:dateUtc="2025-09-15T17:48:00Z">
        <w:r w:rsidR="00CB2B90">
          <w:t>in the water medium</w:t>
        </w:r>
      </w:ins>
      <w:r>
        <w:t xml:space="preserve"> by organisms</w:t>
      </w:r>
      <w:ins w:id="357" w:author="Sofie Spatharis" w:date="2025-09-15T18:48:00Z" w16du:dateUtc="2025-09-15T17:48:00Z">
        <w:r w:rsidR="00CB2B90">
          <w:t xml:space="preserve"> (ref). Because this is a highly sensitive method, taxa</w:t>
        </w:r>
      </w:ins>
      <w:ins w:id="358" w:author="Sofie Spatharis" w:date="2025-09-15T18:49:00Z" w16du:dateUtc="2025-09-15T17:49:00Z">
        <w:r w:rsidR="00CB2B90">
          <w:t xml:space="preserve"> can</w:t>
        </w:r>
      </w:ins>
      <w:del w:id="359" w:author="Sofie Spatharis" w:date="2025-09-15T18:48:00Z" w16du:dateUtc="2025-09-15T17:48:00Z">
        <w:r w:rsidDel="00CB2B90">
          <w:delText>,</w:delText>
        </w:r>
      </w:del>
      <w:r>
        <w:t xml:space="preserve"> often </w:t>
      </w:r>
      <w:del w:id="360" w:author="Sofie Spatharis" w:date="2025-09-15T18:49:00Z" w16du:dateUtc="2025-09-15T17:49:00Z">
        <w:r w:rsidDel="00CB2B90">
          <w:delText xml:space="preserve">before they </w:delText>
        </w:r>
      </w:del>
      <w:r>
        <w:t>become detectable</w:t>
      </w:r>
      <w:ins w:id="361" w:author="Sofie Spatharis" w:date="2025-09-15T18:49:00Z" w16du:dateUtc="2025-09-15T17:49:00Z">
        <w:r w:rsidR="00CB2B90">
          <w:t xml:space="preserve"> </w:t>
        </w:r>
      </w:ins>
      <w:ins w:id="362" w:author="Sofie Spatharis" w:date="2025-09-15T18:50:00Z" w16du:dateUtc="2025-09-15T17:50:00Z">
        <w:r w:rsidR="00CB2B90">
          <w:t>via</w:t>
        </w:r>
      </w:ins>
      <w:ins w:id="363" w:author="Sofie Spatharis" w:date="2025-09-15T18:49:00Z" w16du:dateUtc="2025-09-15T17:49:00Z">
        <w:r w:rsidR="00CB2B90">
          <w:t xml:space="preserve"> eDNA </w:t>
        </w:r>
      </w:ins>
      <w:ins w:id="364" w:author="Sofie Spatharis" w:date="2025-09-15T18:50:00Z" w16du:dateUtc="2025-09-15T17:50:00Z">
        <w:r w:rsidR="00CB2B90">
          <w:t>but be missed</w:t>
        </w:r>
      </w:ins>
      <w:del w:id="365" w:author="Sofie Spatharis" w:date="2025-09-15T18:49:00Z" w16du:dateUtc="2025-09-15T17:49:00Z">
        <w:r w:rsidDel="00CB2B90">
          <w:delText xml:space="preserve"> through</w:delText>
        </w:r>
      </w:del>
      <w:del w:id="366" w:author="Sofie Spatharis" w:date="2025-09-15T18:50:00Z" w16du:dateUtc="2025-09-15T17:50:00Z">
        <w:r w:rsidDel="00CB2B90">
          <w:delText xml:space="preserve"> </w:delText>
        </w:r>
      </w:del>
      <w:ins w:id="367" w:author="Sofie Spatharis" w:date="2025-09-15T18:50:00Z" w16du:dateUtc="2025-09-15T17:50:00Z">
        <w:r w:rsidR="00CB2B90">
          <w:t xml:space="preserve"> by </w:t>
        </w:r>
      </w:ins>
      <w:r>
        <w:t xml:space="preserve">microscopy </w:t>
      </w:r>
      <w:r w:rsidR="00004D67">
        <w:fldChar w:fldCharType="begin">
          <w:fldData xml:space="preserve">PEVuZE5vdGU+PENpdGU+PEF1dGhvcj5aYWlrbzwvQXV0aG9yPjxZZWFyPjIwMTY8L1llYXI+PFJl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</w:fldData>
        </w:fldChar>
      </w:r>
      <w:r w:rsidR="00004D67">
        <w:instrText xml:space="preserve"> ADDIN EN.CITE </w:instrText>
      </w:r>
      <w:r w:rsidR="00004D67">
        <w:fldChar w:fldCharType="begin">
          <w:fldData xml:space="preserve">PEVuZE5vdGU+PENpdGU+PEF1dGhvcj5aYWlrbzwvQXV0aG9yPjxZZWFyPjIwMTY8L1llYXI+PFJl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</w:fldData>
        </w:fldChar>
      </w:r>
      <w:r w:rsidR="00004D67">
        <w:instrText xml:space="preserve"> ADDIN EN.CITE.DATA </w:instrText>
      </w:r>
      <w:r w:rsidR="00004D67">
        <w:fldChar w:fldCharType="end"/>
      </w:r>
      <w:r w:rsidR="00004D67">
        <w:fldChar w:fldCharType="separate"/>
      </w:r>
      <w:r w:rsidR="00004D67">
        <w:rPr>
          <w:noProof/>
        </w:rPr>
        <w:t>(Zaiko et al., 2016, Djurhuus et al., 2017)</w:t>
      </w:r>
      <w:r w:rsidR="00004D67">
        <w:fldChar w:fldCharType="end"/>
      </w:r>
      <w:r w:rsidR="00004D67">
        <w:t xml:space="preserve">. </w:t>
      </w:r>
      <w:ins w:id="368" w:author="Sofie Spatharis" w:date="2025-09-15T18:50:00Z" w16du:dateUtc="2025-09-15T17:50:00Z">
        <w:r w:rsidR="001330D3">
          <w:t xml:space="preserve">In the context of </w:t>
        </w:r>
      </w:ins>
      <w:ins w:id="369" w:author="Sofie Spatharis" w:date="2025-09-15T18:51:00Z" w16du:dateUtc="2025-09-15T17:51:00Z">
        <w:r w:rsidR="001330D3">
          <w:t xml:space="preserve">biofouling </w:t>
        </w:r>
      </w:ins>
      <w:del w:id="370" w:author="Sofie Spatharis" w:date="2025-09-15T18:51:00Z" w16du:dateUtc="2025-09-15T17:51:00Z">
        <w:r w:rsidDel="001330D3">
          <w:delText xml:space="preserve">Amplification of targeted barcode regions </w:delText>
        </w:r>
      </w:del>
      <w:del w:id="371" w:author="Sofie Spatharis" w:date="2025-09-15T18:52:00Z" w16du:dateUtc="2025-09-15T17:52:00Z">
        <w:r w:rsidDel="007D2313">
          <w:delText>from e</w:delText>
        </w:r>
      </w:del>
      <w:ins w:id="372" w:author="Sofie Spatharis" w:date="2025-09-15T18:52:00Z" w16du:dateUtc="2025-09-15T17:52:00Z">
        <w:r w:rsidR="007D2313">
          <w:t>e</w:t>
        </w:r>
      </w:ins>
      <w:r>
        <w:t xml:space="preserve">DNA </w:t>
      </w:r>
      <w:del w:id="373" w:author="Sofie Spatharis" w:date="2025-09-15T18:53:00Z" w16du:dateUtc="2025-09-15T17:53:00Z">
        <w:r w:rsidDel="00120C21">
          <w:delText xml:space="preserve">can </w:delText>
        </w:r>
      </w:del>
      <w:ins w:id="374" w:author="Sofie Spatharis" w:date="2025-09-15T18:53:00Z" w16du:dateUtc="2025-09-15T17:53:00Z">
        <w:r w:rsidR="00120C21">
          <w:t xml:space="preserve">could potentially enable early detection of </w:t>
        </w:r>
      </w:ins>
      <w:del w:id="375" w:author="Sofie Spatharis" w:date="2025-09-15T18:53:00Z" w16du:dateUtc="2025-09-15T17:53:00Z">
        <w:r w:rsidDel="00120C21">
          <w:delText xml:space="preserve">reveal </w:delText>
        </w:r>
      </w:del>
      <w:r>
        <w:t xml:space="preserve">epibiont presence </w:t>
      </w:r>
      <w:ins w:id="376" w:author="Sofie Spatharis" w:date="2025-09-15T18:53:00Z" w16du:dateUtc="2025-09-15T17:53:00Z">
        <w:r w:rsidR="00120C21">
          <w:t xml:space="preserve">in the meroplankton </w:t>
        </w:r>
      </w:ins>
      <w:r>
        <w:t xml:space="preserve">weeks before colonisation may become visible on </w:t>
      </w:r>
      <w:ins w:id="377" w:author="Sofie Spatharis" w:date="2025-09-15T18:53:00Z" w16du:dateUtc="2025-09-15T17:53:00Z">
        <w:r w:rsidR="00120C21">
          <w:t xml:space="preserve">the kelp </w:t>
        </w:r>
      </w:ins>
      <w:del w:id="378" w:author="Sofie Spatharis" w:date="2025-09-17T15:19:00Z" w16du:dateUtc="2025-09-17T14:19:00Z">
        <w:r w:rsidDel="001D328D">
          <w:delText>blades</w:delText>
        </w:r>
      </w:del>
      <w:ins w:id="379" w:author="Sofie Spatharis" w:date="2025-09-17T15:19:00Z" w16du:dateUtc="2025-09-17T14:19:00Z">
        <w:r w:rsidR="001D328D">
          <w:t>fronds</w:t>
        </w:r>
      </w:ins>
      <w:ins w:id="380" w:author="Sofie Spatharis" w:date="2025-09-15T18:52:00Z" w16du:dateUtc="2025-09-15T17:52:00Z">
        <w:r w:rsidR="007D2313">
          <w:t xml:space="preserve"> </w:t>
        </w:r>
      </w:ins>
      <w:r w:rsidR="00004D67">
        <w:fldChar w:fldCharType="begin">
          <w:fldData xml:space="preserve">PEVuZE5vdGU+PENpdGU+PEF1dGhvcj5LZWNrPC9BdXRob3I+PFllYXI+MjAyMjwvWWVhcj48UmVj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</w:fldData>
        </w:fldChar>
      </w:r>
      <w:r w:rsidR="00004D67">
        <w:instrText xml:space="preserve"> ADDIN EN.CITE </w:instrText>
      </w:r>
      <w:r w:rsidR="00004D67">
        <w:fldChar w:fldCharType="begin">
          <w:fldData xml:space="preserve">PEVuZE5vdGU+PENpdGU+PEF1dGhvcj5LZWNrPC9BdXRob3I+PFllYXI+MjAyMjwvWWVhcj48UmVj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</w:fldData>
        </w:fldChar>
      </w:r>
      <w:r w:rsidR="00004D67">
        <w:instrText xml:space="preserve"> ADDIN EN.CITE.DATA </w:instrText>
      </w:r>
      <w:r w:rsidR="00004D67">
        <w:fldChar w:fldCharType="end"/>
      </w:r>
      <w:r w:rsidR="00004D67">
        <w:fldChar w:fldCharType="separate"/>
      </w:r>
      <w:r w:rsidR="00004D67">
        <w:rPr>
          <w:noProof/>
        </w:rPr>
        <w:t>(Keck et al., 2022, Rishan et al., 2023)</w:t>
      </w:r>
      <w:r w:rsidR="00004D67">
        <w:fldChar w:fldCharType="end"/>
      </w:r>
      <w:r>
        <w:t xml:space="preserve">. </w:t>
      </w:r>
      <w:del w:id="381" w:author="Sofie Spatharis" w:date="2025-09-15T18:52:00Z" w16du:dateUtc="2025-09-15T17:52:00Z">
        <w:r w:rsidDel="00D75A3B">
          <w:delText> </w:delText>
        </w:r>
      </w:del>
      <w:r>
        <w:t xml:space="preserve">A commonly used marker in marine metazoan metabarcoding is the mitochondrial cytochrome c oxidase subunit I (CO1) gene, which provides species-level resolution for many invertebrates </w:t>
      </w:r>
      <w:r w:rsidR="00CD7337">
        <w:fldChar w:fldCharType="begin">
          <w:fldData xml:space="preserve">PEVuZE5vdGU+PENpdGU+PEF1dGhvcj5Cb3JyZWxsPC9BdXRob3I+PFllYXI+MjAxNzwvWWVhcj48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</w:fldData>
        </w:fldChar>
      </w:r>
      <w:r w:rsidR="00CD7337">
        <w:instrText xml:space="preserve"> ADDIN EN.CITE </w:instrText>
      </w:r>
      <w:r w:rsidR="00CD7337">
        <w:fldChar w:fldCharType="begin">
          <w:fldData xml:space="preserve">PEVuZE5vdGU+PENpdGU+PEF1dGhvcj5Cb3JyZWxsPC9BdXRob3I+PFllYXI+MjAxNzwvWWVhcj48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</w:fldData>
        </w:fldChar>
      </w:r>
      <w:r w:rsidR="00CD7337">
        <w:instrText xml:space="preserve"> ADDIN EN.CITE.DATA </w:instrText>
      </w:r>
      <w:r w:rsidR="00CD7337">
        <w:fldChar w:fldCharType="end"/>
      </w:r>
      <w:r w:rsidR="00CD7337">
        <w:fldChar w:fldCharType="separate"/>
      </w:r>
      <w:r w:rsidR="00CD7337">
        <w:rPr>
          <w:noProof/>
        </w:rPr>
        <w:t>(Borrell et al., 2017)</w:t>
      </w:r>
      <w:r w:rsidR="00CD7337">
        <w:fldChar w:fldCharType="end"/>
      </w:r>
      <w:r w:rsidR="00CD7337">
        <w:t xml:space="preserve">. </w:t>
      </w:r>
      <w:r>
        <w:t>However, with metabarcoding, challenges remain with taxonomic gaps and detection inconsistencies, particularly in low abundance species due to amplification biases caused by primer selectivity </w:t>
      </w:r>
      <w:r w:rsidR="00CD7337">
        <w:fldChar w:fldCharType="begin"/>
      </w:r>
      <w:r w:rsidR="00CD7337">
        <w:instrText xml:space="preserve"> ADDIN EN.CITE &lt;EndNote&gt;&lt;Cite&gt;&lt;Author&gt;Algueró</w:instrText>
      </w:r>
      <w:r w:rsidR="00CD7337">
        <w:rPr>
          <w:rFonts w:ascii="Cambria Math" w:hAnsi="Cambria Math" w:cs="Cambria Math"/>
        </w:rPr>
        <w:instrText>‐</w:instrText>
      </w:r>
      <w:r w:rsidR="00CD7337">
        <w:instrText>Mu</w:instrText>
      </w:r>
      <w:r w:rsidR="00CD7337">
        <w:rPr>
          <w:rFonts w:ascii="Aptos" w:hAnsi="Aptos" w:cs="Aptos"/>
        </w:rPr>
        <w:instrText>ñ</w:instrText>
      </w:r>
      <w:r w:rsidR="00CD7337">
        <w:instrText>iz&lt;/Author&gt;&lt;Year&gt;2024&lt;/Year&gt;&lt;RecNum&gt;24&lt;/RecNum&gt;&lt;DisplayText&gt;(Alguer</w:instrText>
      </w:r>
      <w:r w:rsidR="00CD7337">
        <w:rPr>
          <w:rFonts w:ascii="Aptos" w:hAnsi="Aptos" w:cs="Aptos"/>
        </w:rPr>
        <w:instrText>ó</w:instrText>
      </w:r>
      <w:r w:rsidR="00CD7337">
        <w:rPr>
          <w:rFonts w:ascii="Cambria Math" w:hAnsi="Cambria Math" w:cs="Cambria Math"/>
        </w:rPr>
        <w:instrText>‐</w:instrText>
      </w:r>
      <w:r w:rsidR="00CD7337">
        <w:instrText>Mu</w:instrText>
      </w:r>
      <w:r w:rsidR="00CD7337">
        <w:rPr>
          <w:rFonts w:ascii="Aptos" w:hAnsi="Aptos" w:cs="Aptos"/>
        </w:rPr>
        <w:instrText>ñ</w:instrText>
      </w:r>
      <w:r w:rsidR="00CD7337">
        <w:instrText>iz et al., 2024)&lt;/DisplayText&gt;&lt;record&gt;&lt;rec-number&gt;24&lt;/rec-number&gt;&lt;foreign-keys&gt;&lt;key app="EN" db-id="sx0sxtzakvvzdwexr2k5a5s6fr2dv9dsvdf0" timestamp="1734610180" guid="42fb85d1-468b-401c-9e10-e8357ea5957c"&gt;24&lt;/key&gt;&lt;/foreign-keys&gt;&lt;ref-type name="Journal Article"&gt;17&lt;/ref-type&gt;&lt;contributors&gt;&lt;authors&gt;&lt;author&gt;Alguer</w:instrText>
      </w:r>
      <w:r w:rsidR="00CD7337">
        <w:rPr>
          <w:rFonts w:ascii="Aptos" w:hAnsi="Aptos" w:cs="Aptos"/>
        </w:rPr>
        <w:instrText>ó</w:instrText>
      </w:r>
      <w:r w:rsidR="00CD7337">
        <w:rPr>
          <w:rFonts w:ascii="Cambria Math" w:hAnsi="Cambria Math" w:cs="Cambria Math"/>
        </w:rPr>
        <w:instrText>‐</w:instrText>
      </w:r>
      <w:r w:rsidR="00CD7337">
        <w:instrText>Mu</w:instrText>
      </w:r>
      <w:r w:rsidR="00CD7337">
        <w:rPr>
          <w:rFonts w:ascii="Aptos" w:hAnsi="Aptos" w:cs="Aptos"/>
        </w:rPr>
        <w:instrText>ñ</w:instrText>
      </w:r>
      <w:r w:rsidR="00CD7337">
        <w:instrText>iz, Mar</w:instrText>
      </w:r>
      <w:r w:rsidR="00CD7337">
        <w:rPr>
          <w:rFonts w:ascii="Aptos" w:hAnsi="Aptos" w:cs="Aptos"/>
        </w:rPr>
        <w:instrText>í</w:instrText>
      </w:r>
      <w:r w:rsidR="00CD7337">
        <w:instrText>a&lt;/author&gt;&lt;author&gt;Spatharis, Sofie&lt;/author&gt;&lt;author&gt;Dwyer, Toni&lt;/author&gt;&lt;author&gt;de Noia, Michele&lt;/author&gt;&lt;author&gt;Cheaib, Bachar&lt;/author&gt;&lt;author&gt;Liu, Yee Wan&lt;/author&gt;&lt;author&gt;Robertson, Brendan A&lt;/author&gt;&lt;author&gt;Johnstone, Calum&lt;/author&gt;&lt;author&gt;Welsh, Jennifer&lt;/author&gt;&lt;author&gt;Macphee, Annabell&lt;/author&gt;&lt;author&gt;Mazurkiewicz, Marta&lt;/author&gt;&lt;author&gt;Bickerdike, Ralph&lt;/author&gt;&lt;author&gt;Migaud, Hervé&lt;/author&gt;&lt;author&gt;McGhee, Clara&lt;/author&gt;&lt;author&gt;Præbel, Kim&lt;/author&gt;&lt;author&gt;Llewellyn, Martin&lt;/author&gt;&lt;/authors&gt;&lt;/contributors&gt;&lt;titles&gt;&lt;title&gt;High</w:instrText>
      </w:r>
      <w:r w:rsidR="00CD7337">
        <w:rPr>
          <w:rFonts w:ascii="Cambria Math" w:hAnsi="Cambria Math" w:cs="Cambria Math"/>
        </w:rPr>
        <w:instrText>‐</w:instrText>
      </w:r>
      <w:r w:rsidR="00CD7337">
        <w:instrText>Resolution Longitudinal eDNA Metabarcoding and Morphological Tracking of Planktonic Threats to Salmon Aquaculture&lt;/title&gt;&lt;secondary-title&gt;Environmental DNA&lt;/secondary-title&gt;&lt;/titles&gt;&lt;periodical&gt;&lt;full-title&gt;Environmental DNA&lt;/full-title&gt;&lt;/periodical&gt;&lt;volume&gt;6&lt;/volume&gt;&lt;number&gt;5&lt;/number&gt;&lt;dates&gt;&lt;year&gt;2024&lt;/year&gt;&lt;/dates&gt;&lt;isbn&gt;2637-4943&amp;#xD;2637-4943&lt;/isbn&gt;&lt;urls&gt;&lt;/urls&gt;&lt;electronic-resource-num&gt;10.1002/edn3.70005&lt;/electronic-resource-num&gt;&lt;/record&gt;&lt;/Cite&gt;&lt;/EndNote&gt;</w:instrText>
      </w:r>
      <w:r w:rsidR="00CD7337">
        <w:fldChar w:fldCharType="separate"/>
      </w:r>
      <w:r w:rsidR="00CD7337">
        <w:rPr>
          <w:noProof/>
        </w:rPr>
        <w:t>(Algueró</w:t>
      </w:r>
      <w:r w:rsidR="00CD7337">
        <w:rPr>
          <w:rFonts w:ascii="Cambria Math" w:hAnsi="Cambria Math" w:cs="Cambria Math"/>
          <w:noProof/>
        </w:rPr>
        <w:t>‐</w:t>
      </w:r>
      <w:r w:rsidR="00CD7337">
        <w:rPr>
          <w:noProof/>
        </w:rPr>
        <w:t>Mu</w:t>
      </w:r>
      <w:r w:rsidR="00CD7337">
        <w:rPr>
          <w:rFonts w:ascii="Aptos" w:hAnsi="Aptos" w:cs="Aptos"/>
          <w:noProof/>
        </w:rPr>
        <w:t>ñ</w:t>
      </w:r>
      <w:r w:rsidR="00CD7337">
        <w:rPr>
          <w:noProof/>
        </w:rPr>
        <w:t>iz et al., 2024)</w:t>
      </w:r>
      <w:r w:rsidR="00CD7337">
        <w:fldChar w:fldCharType="end"/>
      </w:r>
      <w:r>
        <w:t>.</w:t>
      </w:r>
      <w:ins w:id="382" w:author="Sofie Spatharis" w:date="2025-09-15T18:59:00Z" w16du:dateUtc="2025-09-15T17:59:00Z">
        <w:r w:rsidR="00B0332D" w:rsidRPr="00B0332D">
          <w:t xml:space="preserve"> </w:t>
        </w:r>
      </w:ins>
      <w:r w:rsidR="00B0332D">
        <w:t xml:space="preserve">By aligning molecular reads with </w:t>
      </w:r>
      <w:r w:rsidR="00B0332D">
        <w:lastRenderedPageBreak/>
        <w:t>visual observations such as planktonic counts and blade colony assessments, it becomes possible to generate a more holistic understanding of biofouling dynamics</w:t>
      </w:r>
      <w:r w:rsidR="003A503C">
        <w:t xml:space="preserve"> </w:t>
      </w:r>
      <w:r w:rsidR="001B4F4B">
        <w:t xml:space="preserve">and a generate comprehensive framework detailing biofouling communities’ emergence, development and peaks throughout the seaweed production season.  </w:t>
      </w:r>
      <w:del w:id="383" w:author="Calum Young (PGR)" w:date="2025-10-29T11:52:00Z" w16du:dateUtc="2025-10-29T11:52:00Z">
        <w:r w:rsidR="00B0332D" w:rsidDel="003A503C">
          <w:delText>.</w:delText>
        </w:r>
      </w:del>
      <w:del w:id="384" w:author="Sofie Spatharis" w:date="2025-09-15T18:54:00Z" w16du:dateUtc="2025-09-15T17:54:00Z">
        <w:r w:rsidDel="00FE50CC">
          <w:delText> </w:delText>
        </w:r>
      </w:del>
    </w:p>
    <w:p w14:paraId="0C1D5095" w14:textId="4DCFD585" w:rsidR="4FDD748D" w:rsidDel="00FE50CC" w:rsidRDefault="2A1AC856" w:rsidP="00700D35">
      <w:pPr>
        <w:spacing w:line="276" w:lineRule="auto"/>
        <w:rPr>
          <w:del w:id="385" w:author="Sofie Spatharis" w:date="2025-09-15T18:55:00Z" w16du:dateUtc="2025-09-15T17:55:00Z"/>
        </w:rPr>
      </w:pPr>
      <w:del w:id="386" w:author="Sofie Spatharis" w:date="2025-09-15T18:55:00Z" w16du:dateUtc="2025-09-15T17:55:00Z">
        <w:r w:rsidDel="00FE50CC">
          <w:delText xml:space="preserve">Quantitative microscopy of water samples allows for identification and enumeration of problem epibionts during the larval stages </w:delText>
        </w:r>
        <w:r w:rsidR="00CD7337" w:rsidDel="00FE50CC">
          <w:fldChar w:fldCharType="begin"/>
        </w:r>
        <w:r w:rsidR="00CD7337" w:rsidDel="00FE50CC">
          <w:delInstrText xml:space="preserve"> ADDIN EN.CITE &lt;EndNote&gt;&lt;Cite&gt;&lt;Author&gt;Agostini&lt;/Author&gt;&lt;Year&gt;2022&lt;/Year&gt;&lt;RecNum&gt;69&lt;/RecNum&gt;&lt;DisplayText&gt;(Agostini and Ozorio, 2022)&lt;/DisplayText&gt;&lt;record&gt;&lt;rec-number&gt;69&lt;/rec-number&gt;&lt;foreign-keys&gt;&lt;key app="EN" db-id="sx0sxtzakvvzdwexr2k5a5s6fr2dv9dsvdf0" timestamp="1736179452" guid="109a61a7-2875-437e-950d-8ec4fcbd1a0f"&gt;69&lt;/key&gt;&lt;/foreign-keys&gt;&lt;ref-type name="Journal Article"&gt;17&lt;/ref-type&gt;&lt;contributors&gt;&lt;authors&gt;&lt;author&gt;Agostini, V. O.&lt;/author&gt;&lt;author&gt;Ozorio, C. P.&lt;/author&gt;&lt;/authors&gt;&lt;/contributors&gt;&lt;auth-address&gt;Universidade Federal do Rio Grande do Sul (UFRGS), Regenera Moleculas do Mar, Centro de Biotecnologia, Avenida Bento Goncalves 9500, 96203-900 Porto Alegre, RS, Brazil.&amp;#xD;Universidade Federal do Rio Grande do Sul (UFRGS), Departamento Interdisciplinar, Campus Litoral Norte/ Km 92, RS-030, 11700, 95590-000 Tramandai, RS, Brazil.&lt;/auth-address&gt;&lt;titles&gt;&lt;title&gt;Biofouling initial succession on offshore artificial substrate under subtropical conditions&lt;/title&gt;&lt;secondary-title&gt;An Acad Bras Cienc&lt;/secondary-title&gt;&lt;/titles&gt;&lt;periodical&gt;&lt;full-title&gt;An Acad Bras Cienc&lt;/full-title&gt;&lt;/periodical&gt;&lt;pages&gt;e20201357&lt;/pages&gt;&lt;volume&gt;94&lt;/volume&gt;&lt;number&gt;4&lt;/number&gt;&lt;edition&gt;20221205&lt;/edition&gt;&lt;keywords&gt;&lt;keyword&gt;Humans&lt;/keyword&gt;&lt;keyword&gt;Brazil&lt;/keyword&gt;&lt;/keywords&gt;&lt;dates&gt;&lt;year&gt;2022&lt;/year&gt;&lt;/dates&gt;&lt;isbn&gt;1678-2690 (Electronic)&amp;#xD;0001-3765 (Linking)&lt;/isbn&gt;&lt;accession-num&gt;36477990&lt;/accession-num&gt;&lt;urls&gt;&lt;related-urls&gt;&lt;url&gt;https://www.ncbi.nlm.nih.gov/pubmed/36477990&lt;/url&gt;&lt;/related-urls&gt;&lt;/urls&gt;&lt;electronic-resource-num&gt;10.1590/0001-3765202220201357&lt;/electronic-resource-num&gt;&lt;remote-database-name&gt;Medline&lt;/remote-database-name&gt;&lt;remote-database-provider&gt;NLM&lt;/remote-database-provider&gt;&lt;/record&gt;&lt;/Cite&gt;&lt;/EndNote&gt;</w:delInstrText>
        </w:r>
        <w:r w:rsidR="00CD7337" w:rsidDel="00FE50CC">
          <w:fldChar w:fldCharType="separate"/>
        </w:r>
        <w:r w:rsidR="00CD7337" w:rsidDel="00FE50CC">
          <w:rPr>
            <w:noProof/>
          </w:rPr>
          <w:delText>(Agostini and Ozorio, 2022)</w:delText>
        </w:r>
        <w:r w:rsidR="00CD7337" w:rsidDel="00FE50CC">
          <w:fldChar w:fldCharType="end"/>
        </w:r>
        <w:r w:rsidDel="00FE50CC">
          <w:delText>. As such, plankton surveys serve as a valuable detection method of biofouling risk prior to the visual appearance on seaweed crops. Detection of seasonal peaks in larva abundance</w:delText>
        </w:r>
        <w:r w:rsidR="00CD7337" w:rsidDel="00FE50CC">
          <w:delText xml:space="preserve"> may</w:delText>
        </w:r>
        <w:r w:rsidDel="00FE50CC">
          <w:delText xml:space="preserve"> allow</w:delText>
        </w:r>
        <w:r w:rsidR="00CD7337" w:rsidDel="00FE50CC">
          <w:delText xml:space="preserve"> </w:delText>
        </w:r>
        <w:r w:rsidDel="00FE50CC">
          <w:delText xml:space="preserve">farmers to anticipate infestation severity of subsequent blade colonisation and enable adaptation of time management strategies. However, microscopy is labour-intensive and requires strong taxonomic expertise that could still miss cryptic or rare taxa </w:delText>
        </w:r>
        <w:r w:rsidR="00CD7337" w:rsidDel="00FE50CC">
          <w:fldChar w:fldCharType="begin"/>
        </w:r>
        <w:r w:rsidR="00CD7337" w:rsidDel="00FE50CC">
          <w:delInstrText xml:space="preserve"> ADDIN EN.CITE &lt;EndNote&gt;&lt;Cite&gt;&lt;Author&gt;Chen&lt;/Author&gt;&lt;Year&gt;2023&lt;/Year&gt;&lt;RecNum&gt;88&lt;/RecNum&gt;&lt;DisplayText&gt;(Chen et al., 2023)&lt;/DisplayText&gt;&lt;record&gt;&lt;rec-number&gt;88&lt;/rec-number&gt;&lt;foreign-keys&gt;&lt;key app="EN" db-id="sx0sxtzakvvzdwexr2k5a5s6fr2dv9dsvdf0" timestamp="1736441729" guid="98b08149-9d9c-44e3-b84a-9833381d817c"&gt;88&lt;/key&gt;&lt;/foreign-keys&gt;&lt;ref-type name="Journal Article"&gt;17&lt;/ref-type&gt;&lt;contributors&gt;&lt;authors&gt;&lt;author&gt;Chen, Yue&lt;/author&gt;&lt;author&gt;Wang, Huan&lt;/author&gt;&lt;author&gt;Gong, Yingchun&lt;/author&gt;&lt;author&gt;Zhang, Peiyu&lt;/author&gt;&lt;author&gt;Zhang, Huan&lt;/author&gt;&lt;author&gt;Wang, Tao&lt;/author&gt;&lt;author&gt;Xie, Jiayi&lt;/author&gt;&lt;author&gt;Xu, Jun&lt;/author&gt;&lt;author&gt;Wang, Hongxia&lt;/author&gt;&lt;author&gt;Kong, Xianghong&lt;/author&gt;&lt;/authors&gt;&lt;/contributors&gt;&lt;titles&gt;&lt;title&gt;Benefits of combined environmental DNA and microscopy for diversity monitoring in rotifer community: A mesocosm experiment&lt;/title&gt;&lt;secondary-title&gt;Ecological Indicators&lt;/secondary-title&gt;&lt;/titles&gt;&lt;periodical&gt;&lt;full-title&gt;Ecological Indicators&lt;/full-title&gt;&lt;/periodical&gt;&lt;volume&gt;155&lt;/volume&gt;&lt;section&gt;110930&lt;/section&gt;&lt;dates&gt;&lt;year&gt;2023&lt;/year&gt;&lt;/dates&gt;&lt;isbn&gt;1470160X&lt;/isbn&gt;&lt;urls&gt;&lt;/urls&gt;&lt;electronic-resource-num&gt;10.1016/j.ecolind.2023.110930&lt;/electronic-resource-num&gt;&lt;/record&gt;&lt;/Cite&gt;&lt;/EndNote&gt;</w:delInstrText>
        </w:r>
        <w:r w:rsidR="00CD7337" w:rsidDel="00FE50CC">
          <w:fldChar w:fldCharType="separate"/>
        </w:r>
        <w:r w:rsidR="00CD7337" w:rsidDel="00FE50CC">
          <w:rPr>
            <w:noProof/>
          </w:rPr>
          <w:delText>(Chen et al., 2023)</w:delText>
        </w:r>
        <w:r w:rsidR="00CD7337" w:rsidDel="00FE50CC">
          <w:fldChar w:fldCharType="end"/>
        </w:r>
        <w:r w:rsidDel="00FE50CC">
          <w:delText>. </w:delText>
        </w:r>
      </w:del>
    </w:p>
    <w:p w14:paraId="616BA7E6" w14:textId="63B150C8" w:rsidR="005C4792" w:rsidRPr="005C4792" w:rsidDel="00B0332D" w:rsidRDefault="005C4792" w:rsidP="00700D35">
      <w:pPr>
        <w:spacing w:line="276" w:lineRule="auto"/>
        <w:rPr>
          <w:del w:id="387" w:author="Sofie Spatharis" w:date="2025-09-15T18:59:00Z" w16du:dateUtc="2025-09-15T17:59:00Z"/>
        </w:rPr>
      </w:pPr>
      <w:del w:id="388" w:author="Sofie Spatharis" w:date="2025-09-15T18:59:00Z" w16du:dateUtc="2025-09-15T17:59:00Z">
        <w:r w:rsidDel="00B0332D">
          <w:delText>Integrated analysis of molecular data alongside physical observations enables investigation into the temporal lags between meroplanktonic larvae within the water column and their subsequent physical settlement upon the seaweed substrate. While metabarcoding has proven effective in community composition studies, its potential as a tool for early detection is increasingly evident as it offers broad taxonomic resolution and ability to detect often overlooked or cryptic species. Collectively, this can improve the accuracy and reliability in using molecular read data within biofouling monitoring frameworks. </w:delText>
        </w:r>
      </w:del>
    </w:p>
    <w:p w14:paraId="4B551108" w14:textId="0E6226F9" w:rsidR="16051A2F" w:rsidRDefault="16051A2F" w:rsidP="00700D35">
      <w:pPr>
        <w:spacing w:line="276" w:lineRule="auto"/>
      </w:pPr>
      <w:r>
        <w:t xml:space="preserve">The aim of this study was to assess a combination of molecular methods (plankton eDNA and epibiont barcoding) and microscopy methods (kelp epibiont and plankton counts) in better understanding the timing and community composition of biofouling. To achieve this </w:t>
      </w:r>
      <w:r w:rsidR="00645784">
        <w:t>aim,</w:t>
      </w:r>
      <w:r>
        <w:t xml:space="preserve"> we sampled </w:t>
      </w:r>
      <w:r w:rsidR="00146048">
        <w:t xml:space="preserve">a </w:t>
      </w:r>
      <w:del w:id="389" w:author="Sofie Spatharis" w:date="2025-09-16T11:34:00Z" w16du:dateUtc="2025-09-16T10:34:00Z">
        <w:r w:rsidR="00146048" w:rsidDel="00E92190">
          <w:delText xml:space="preserve">kelp </w:delText>
        </w:r>
      </w:del>
      <w:r w:rsidR="00146048">
        <w:t xml:space="preserve">farm </w:t>
      </w:r>
      <w:ins w:id="390" w:author="Sofie Spatharis" w:date="2025-09-16T11:33:00Z" w16du:dateUtc="2025-09-16T10:33:00Z">
        <w:r w:rsidR="00E92190">
          <w:t xml:space="preserve">of </w:t>
        </w:r>
      </w:ins>
      <w:del w:id="391" w:author="Sofie Spatharis" w:date="2025-09-16T11:33:00Z" w16du:dateUtc="2025-09-16T10:33:00Z">
        <w:r w:rsidR="00146048" w:rsidDel="00E92190">
          <w:delText xml:space="preserve">which crop </w:delText>
        </w:r>
      </w:del>
      <w:r w:rsidRPr="00146048">
        <w:rPr>
          <w:i/>
          <w:iCs/>
        </w:rPr>
        <w:t xml:space="preserve">Saccharina </w:t>
      </w:r>
      <w:r w:rsidR="00146048" w:rsidRPr="00146048">
        <w:rPr>
          <w:i/>
          <w:iCs/>
        </w:rPr>
        <w:t>latissim</w:t>
      </w:r>
      <w:r w:rsidR="00146048">
        <w:rPr>
          <w:i/>
          <w:iCs/>
        </w:rPr>
        <w:t>a</w:t>
      </w:r>
      <w:r>
        <w:t xml:space="preserve"> and </w:t>
      </w:r>
      <w:r w:rsidRPr="00146048">
        <w:rPr>
          <w:i/>
          <w:iCs/>
        </w:rPr>
        <w:t>Alaria esculenta</w:t>
      </w:r>
      <w:r>
        <w:t xml:space="preserve"> for plankton and </w:t>
      </w:r>
      <w:del w:id="392" w:author="Sofie Spatharis" w:date="2025-09-16T11:34:00Z" w16du:dateUtc="2025-09-16T10:34:00Z">
        <w:r w:rsidDel="00E92190">
          <w:delText xml:space="preserve">seaweed </w:delText>
        </w:r>
      </w:del>
      <w:ins w:id="393" w:author="Sofie Spatharis" w:date="2025-09-16T11:34:00Z" w16du:dateUtc="2025-09-16T10:34:00Z">
        <w:r w:rsidR="00E92190">
          <w:t xml:space="preserve">epibiont species </w:t>
        </w:r>
      </w:ins>
      <w:ins w:id="394" w:author="Sofie Spatharis" w:date="2025-09-16T11:35:00Z" w16du:dateUtc="2025-09-16T10:35:00Z">
        <w:r w:rsidR="00E92190">
          <w:t>composition</w:t>
        </w:r>
      </w:ins>
      <w:ins w:id="395" w:author="Sofie Spatharis" w:date="2025-09-16T11:34:00Z" w16du:dateUtc="2025-09-16T10:34:00Z">
        <w:r w:rsidR="00E92190">
          <w:t xml:space="preserve"> </w:t>
        </w:r>
      </w:ins>
      <w:r>
        <w:t xml:space="preserve">during a whole production cycle. Our first objective was to obtain a </w:t>
      </w:r>
      <w:del w:id="396" w:author="Sofie Spatharis" w:date="2025-09-16T11:39:00Z" w16du:dateUtc="2025-09-16T10:39:00Z">
        <w:r w:rsidDel="00630F20">
          <w:delText xml:space="preserve">detailed </w:delText>
        </w:r>
      </w:del>
      <w:ins w:id="397" w:author="Sofie Spatharis" w:date="2025-09-16T11:39:00Z" w16du:dateUtc="2025-09-16T10:39:00Z">
        <w:r w:rsidR="00630F20">
          <w:t xml:space="preserve">high resolution taxonomic </w:t>
        </w:r>
      </w:ins>
      <w:r>
        <w:t xml:space="preserve">ID of the </w:t>
      </w:r>
      <w:ins w:id="398" w:author="Sofie Spatharis" w:date="2025-09-16T11:39:00Z" w16du:dateUtc="2025-09-16T10:39:00Z">
        <w:r w:rsidR="00630F20">
          <w:t xml:space="preserve">kelp </w:t>
        </w:r>
      </w:ins>
      <w:r>
        <w:t xml:space="preserve">epibionts </w:t>
      </w:r>
      <w:del w:id="399" w:author="Sofie Spatharis" w:date="2025-09-16T11:39:00Z" w16du:dateUtc="2025-09-16T10:39:00Z">
        <w:r w:rsidDel="00630F20">
          <w:delText xml:space="preserve">on the kelp blades </w:delText>
        </w:r>
      </w:del>
      <w:r>
        <w:t xml:space="preserve">using </w:t>
      </w:r>
      <w:del w:id="400" w:author="Sofie Spatharis" w:date="2025-09-16T11:40:00Z" w16du:dateUtc="2025-09-16T10:40:00Z">
        <w:r w:rsidDel="00630F20">
          <w:delText xml:space="preserve">both </w:delText>
        </w:r>
      </w:del>
      <w:ins w:id="401" w:author="Sofie Spatharis" w:date="2025-09-16T11:40:00Z" w16du:dateUtc="2025-09-16T10:40:00Z">
        <w:r w:rsidR="00630F20">
          <w:t xml:space="preserve">a combination of </w:t>
        </w:r>
      </w:ins>
      <w:r>
        <w:t xml:space="preserve">microscopy and barcoding. The second objective was to assess </w:t>
      </w:r>
      <w:ins w:id="402" w:author="Sofie Spatharis" w:date="2025-09-16T11:38:00Z" w16du:dateUtc="2025-09-16T10:38:00Z">
        <w:r w:rsidR="00630F20">
          <w:t xml:space="preserve">if </w:t>
        </w:r>
      </w:ins>
      <w:del w:id="403" w:author="Sofie Spatharis" w:date="2025-09-16T11:37:00Z" w16du:dateUtc="2025-09-16T10:37:00Z">
        <w:r w:rsidDel="00630F20">
          <w:delText xml:space="preserve">the sensitivity of eDNA metabarcoding in detecting </w:delText>
        </w:r>
      </w:del>
      <w:r>
        <w:t xml:space="preserve">the </w:t>
      </w:r>
      <w:del w:id="404" w:author="Sofie Spatharis" w:date="2025-09-16T11:41:00Z" w16du:dateUtc="2025-09-16T10:41:00Z">
        <w:r w:rsidDel="00E91DA1">
          <w:delText xml:space="preserve">planktonic stages of </w:delText>
        </w:r>
      </w:del>
      <w:r>
        <w:t xml:space="preserve">epibionts </w:t>
      </w:r>
      <w:ins w:id="405" w:author="Sofie Spatharis" w:date="2025-09-16T11:37:00Z" w16du:dateUtc="2025-09-16T10:37:00Z">
        <w:r w:rsidR="00630F20">
          <w:t xml:space="preserve">could be detected </w:t>
        </w:r>
      </w:ins>
      <w:ins w:id="406" w:author="Sofie Spatharis" w:date="2025-09-16T11:41:00Z" w16du:dateUtc="2025-09-16T10:41:00Z">
        <w:r w:rsidR="00E91DA1">
          <w:t xml:space="preserve">in the plankton </w:t>
        </w:r>
      </w:ins>
      <w:ins w:id="407" w:author="Sofie Spatharis" w:date="2025-09-16T11:38:00Z" w16du:dateUtc="2025-09-16T10:38:00Z">
        <w:r w:rsidR="00630F20">
          <w:t xml:space="preserve">and </w:t>
        </w:r>
      </w:ins>
      <w:ins w:id="408" w:author="Sofie Spatharis" w:date="2025-09-16T11:41:00Z" w16du:dateUtc="2025-09-16T10:41:00Z">
        <w:r w:rsidR="00E91DA1">
          <w:t xml:space="preserve">to evaluate whether </w:t>
        </w:r>
      </w:ins>
      <w:ins w:id="409" w:author="Sofie Spatharis" w:date="2025-09-16T11:43:00Z" w16du:dateUtc="2025-09-16T10:43:00Z">
        <w:r w:rsidR="00E91DA1">
          <w:t xml:space="preserve">the taxonomic sensitivity of </w:t>
        </w:r>
      </w:ins>
      <w:ins w:id="410" w:author="Sofie Spatharis" w:date="2025-09-16T11:37:00Z" w16du:dateUtc="2025-09-16T10:37:00Z">
        <w:r w:rsidR="00630F20">
          <w:t xml:space="preserve">eDNA metabarcoding </w:t>
        </w:r>
      </w:ins>
      <w:ins w:id="411" w:author="Sofie Spatharis" w:date="2025-09-16T11:42:00Z" w16du:dateUtc="2025-09-16T10:42:00Z">
        <w:r w:rsidR="00E91DA1">
          <w:t xml:space="preserve">and microscopy align </w:t>
        </w:r>
      </w:ins>
      <w:ins w:id="412" w:author="Sofie Spatharis" w:date="2025-09-16T11:37:00Z" w16du:dateUtc="2025-09-16T10:37:00Z">
        <w:r w:rsidR="00630F20">
          <w:t xml:space="preserve">in </w:t>
        </w:r>
      </w:ins>
      <w:ins w:id="413" w:author="Sofie Spatharis" w:date="2025-09-16T11:43:00Z" w16du:dateUtc="2025-09-16T10:43:00Z">
        <w:r w:rsidR="00E91DA1">
          <w:t>detecting seasonal patterns in abundance</w:t>
        </w:r>
      </w:ins>
      <w:del w:id="414" w:author="Sofie Spatharis" w:date="2025-09-16T11:43:00Z" w16du:dateUtc="2025-09-16T10:43:00Z">
        <w:r w:rsidDel="00E91DA1">
          <w:delText>compared to the traditional plankton microscopy counts and identification</w:delText>
        </w:r>
      </w:del>
      <w:r>
        <w:t>. Our third objective was to check for lags between the timing that kelp epibiont</w:t>
      </w:r>
      <w:del w:id="415" w:author="Sofie Spatharis" w:date="2025-09-16T11:44:00Z" w16du:dateUtc="2025-09-16T10:44:00Z">
        <w:r w:rsidDel="00E91DA1">
          <w:delText xml:space="preserve"> species</w:delText>
        </w:r>
      </w:del>
      <w:ins w:id="416" w:author="Sofie Spatharis" w:date="2025-09-16T11:44:00Z" w16du:dateUtc="2025-09-16T10:44:00Z">
        <w:r w:rsidR="00E91DA1">
          <w:t xml:space="preserve"> taxa</w:t>
        </w:r>
      </w:ins>
      <w:r>
        <w:t xml:space="preserve"> are detected in the plankton (by both eDNA and microscopy) and when these appear as adult stages on the kelp. Finally, we checked for potential effects of depth on the distribution of epibionts on kelp </w:t>
      </w:r>
      <w:del w:id="417" w:author="Sofie Spatharis" w:date="2025-09-16T11:44:00Z" w16du:dateUtc="2025-09-16T10:44:00Z">
        <w:r w:rsidDel="00E91DA1">
          <w:delText>blade</w:delText>
        </w:r>
      </w:del>
      <w:ins w:id="418" w:author="Sofie Spatharis" w:date="2025-09-16T11:44:00Z" w16du:dateUtc="2025-09-16T10:44:00Z">
        <w:r w:rsidR="00E91DA1">
          <w:t>front sections</w:t>
        </w:r>
      </w:ins>
      <w:del w:id="419" w:author="Sofie Spatharis" w:date="2025-09-16T11:44:00Z" w16du:dateUtc="2025-09-16T10:44:00Z">
        <w:r w:rsidDel="00E91DA1">
          <w:delText>s</w:delText>
        </w:r>
      </w:del>
      <w:r>
        <w:t>.</w:t>
      </w:r>
    </w:p>
    <w:p w14:paraId="505DCC6E" w14:textId="6590A7DB" w:rsidR="002B0DEA" w:rsidRPr="00871F80" w:rsidDel="00524BEC" w:rsidRDefault="002B0DEA" w:rsidP="00700D35">
      <w:pPr>
        <w:spacing w:line="276" w:lineRule="auto"/>
        <w:rPr>
          <w:del w:id="420" w:author="Sofie Spatharis" w:date="2025-09-16T11:45:00Z" w16du:dateUtc="2025-09-16T10:45:00Z"/>
        </w:rPr>
      </w:pPr>
    </w:p>
    <w:p w14:paraId="4FA64B4F" w14:textId="4A263ACF" w:rsidR="4FDD748D" w:rsidDel="00E91DA1" w:rsidRDefault="4FDD748D" w:rsidP="00700D35">
      <w:pPr>
        <w:spacing w:line="276" w:lineRule="auto"/>
        <w:rPr>
          <w:del w:id="421" w:author="Sofie Spatharis" w:date="2025-09-16T11:44:00Z" w16du:dateUtc="2025-09-16T10:44:00Z"/>
        </w:rPr>
      </w:pPr>
      <w:del w:id="422" w:author="Sofie Spatharis" w:date="2025-09-16T11:44:00Z" w16du:dateUtc="2025-09-16T10:44:00Z">
        <w:r w:rsidDel="00E91DA1">
          <w:br w:type="page"/>
        </w:r>
      </w:del>
    </w:p>
    <w:p w14:paraId="322D9064" w14:textId="1142A068" w:rsidR="0098351A" w:rsidRPr="00700D35" w:rsidRDefault="0098351A" w:rsidP="00E91DA1">
      <w:pPr>
        <w:spacing w:line="276" w:lineRule="auto"/>
        <w:rPr>
          <w:b/>
          <w:bCs/>
        </w:rPr>
      </w:pPr>
      <w:r w:rsidRPr="00700D35">
        <w:rPr>
          <w:b/>
          <w:bCs/>
        </w:rPr>
        <w:t>Methods</w:t>
      </w:r>
    </w:p>
    <w:p w14:paraId="3E123DCC" w14:textId="77777777" w:rsidR="0049013B" w:rsidRPr="00700D35" w:rsidRDefault="0049013B" w:rsidP="00700D35">
      <w:pPr>
        <w:spacing w:line="276" w:lineRule="auto"/>
        <w:rPr>
          <w:i/>
          <w:iCs/>
        </w:rPr>
      </w:pPr>
      <w:r w:rsidRPr="00700D35">
        <w:rPr>
          <w:i/>
          <w:iCs/>
        </w:rPr>
        <w:t xml:space="preserve">Methods overview </w:t>
      </w:r>
    </w:p>
    <w:p w14:paraId="565C5BF9" w14:textId="76BD9DCF" w:rsidR="0049013B" w:rsidRPr="0098351A" w:rsidRDefault="0049013B" w:rsidP="00270ADC">
      <w:pPr>
        <w:spacing w:line="276" w:lineRule="auto"/>
      </w:pPr>
      <w:r>
        <w:t>We combined eDNA metabarcoding, plankton</w:t>
      </w:r>
      <w:r w:rsidRPr="55CAC9E0">
        <w:rPr>
          <w:rFonts w:ascii="Cambria Math" w:hAnsi="Cambria Math" w:cs="Cambria Math"/>
        </w:rPr>
        <w:t>‐</w:t>
      </w:r>
      <w:r>
        <w:t xml:space="preserve">net microscopy counts, and visual surveys of </w:t>
      </w:r>
      <w:ins w:id="423" w:author="Sofie Spatharis" w:date="2025-09-16T11:49:00Z" w16du:dateUtc="2025-09-16T10:49:00Z">
        <w:r w:rsidR="00AE4BC1">
          <w:t xml:space="preserve">kelp biofouling </w:t>
        </w:r>
      </w:ins>
      <w:del w:id="424" w:author="Sofie Spatharis" w:date="2025-09-16T11:48:00Z" w16du:dateUtc="2025-09-16T10:48:00Z">
        <w:r w:rsidDel="00AE4BC1">
          <w:delText>blade</w:delText>
        </w:r>
        <w:r w:rsidRPr="55CAC9E0" w:rsidDel="00AE4BC1">
          <w:rPr>
            <w:rFonts w:ascii="Cambria Math" w:hAnsi="Cambria Math" w:cs="Cambria Math"/>
          </w:rPr>
          <w:delText>‐</w:delText>
        </w:r>
        <w:r w:rsidDel="00AE4BC1">
          <w:delText>attached</w:delText>
        </w:r>
      </w:del>
      <w:del w:id="425" w:author="Sofie Spatharis" w:date="2025-09-16T11:49:00Z" w16du:dateUtc="2025-09-16T10:49:00Z">
        <w:r w:rsidDel="00AE4BC1">
          <w:delText xml:space="preserve"> </w:delText>
        </w:r>
      </w:del>
      <w:r>
        <w:t>epibionts to undertake both descriptive and comparative analyses addressing three core objectives</w:t>
      </w:r>
      <w:ins w:id="426" w:author="Sofie Spatharis" w:date="2025-09-16T11:56:00Z" w16du:dateUtc="2025-09-16T10:56:00Z">
        <w:r w:rsidR="00270ADC">
          <w:t xml:space="preserve"> (Fig.</w:t>
        </w:r>
      </w:ins>
      <w:ins w:id="427" w:author="Sofie Spatharis" w:date="2025-09-16T11:57:00Z" w16du:dateUtc="2025-09-16T10:57:00Z">
        <w:r w:rsidR="00270ADC">
          <w:t>1)</w:t>
        </w:r>
      </w:ins>
      <w:r>
        <w:t>: 1) Method comparison: Quantify and contrast the sensitivity and taxonomic resolution of molecular (eDNA</w:t>
      </w:r>
      <w:ins w:id="428" w:author="Sofie Spatharis" w:date="2025-09-16T11:50:00Z" w16du:dateUtc="2025-09-16T10:50:00Z">
        <w:r w:rsidR="00AE4BC1">
          <w:t xml:space="preserve"> metabarcoding, barcoding</w:t>
        </w:r>
      </w:ins>
      <w:r>
        <w:t>) versus microscopy</w:t>
      </w:r>
      <w:r w:rsidRPr="55CAC9E0">
        <w:rPr>
          <w:rFonts w:ascii="Cambria Math" w:hAnsi="Cambria Math" w:cs="Cambria Math"/>
        </w:rPr>
        <w:t>‐</w:t>
      </w:r>
      <w:r>
        <w:t xml:space="preserve">based approaches in detecting epibionts both in the water column and on kelp </w:t>
      </w:r>
      <w:del w:id="429" w:author="Sofie Spatharis" w:date="2025-09-17T15:19:00Z" w16du:dateUtc="2025-09-17T14:19:00Z">
        <w:r w:rsidDel="001D328D">
          <w:delText>blades</w:delText>
        </w:r>
      </w:del>
      <w:ins w:id="430" w:author="Sofie Spatharis" w:date="2025-09-17T15:19:00Z" w16du:dateUtc="2025-09-17T14:19:00Z">
        <w:r w:rsidR="001D328D">
          <w:t>fronds</w:t>
        </w:r>
      </w:ins>
      <w:r>
        <w:t>. 2) Temporal dynamics: Characterize time</w:t>
      </w:r>
      <w:r w:rsidRPr="55CAC9E0">
        <w:rPr>
          <w:rFonts w:ascii="Cambria Math" w:hAnsi="Cambria Math" w:cs="Cambria Math"/>
        </w:rPr>
        <w:t>‐</w:t>
      </w:r>
      <w:r>
        <w:t xml:space="preserve">lags among </w:t>
      </w:r>
      <w:del w:id="431" w:author="Sofie Spatharis" w:date="2025-09-16T11:51:00Z" w16du:dateUtc="2025-09-16T10:51:00Z">
        <w:r w:rsidDel="00AE4BC1">
          <w:delText xml:space="preserve">eDNA </w:delText>
        </w:r>
      </w:del>
      <w:del w:id="432" w:author="Sofie Spatharis" w:date="2025-09-16T11:50:00Z" w16du:dateUtc="2025-09-16T10:50:00Z">
        <w:r w:rsidDel="00AE4BC1">
          <w:delText>signal emergence</w:delText>
        </w:r>
      </w:del>
      <w:del w:id="433" w:author="Sofie Spatharis" w:date="2025-09-16T11:51:00Z" w16du:dateUtc="2025-09-16T10:51:00Z">
        <w:r w:rsidDel="00AE4BC1">
          <w:delText>,</w:delText>
        </w:r>
      </w:del>
      <w:ins w:id="434" w:author="Sofie Spatharis" w:date="2025-09-16T11:51:00Z" w16du:dateUtc="2025-09-16T10:51:00Z">
        <w:r w:rsidR="00AE4BC1">
          <w:t xml:space="preserve"> epibionts</w:t>
        </w:r>
      </w:ins>
      <w:r>
        <w:t xml:space="preserve"> </w:t>
      </w:r>
      <w:ins w:id="435" w:author="Sofie Spatharis" w:date="2025-09-16T11:51:00Z" w16du:dateUtc="2025-09-16T10:51:00Z">
        <w:r w:rsidR="00AE4BC1">
          <w:t>in meroplankton detected by eDNA and microscopy</w:t>
        </w:r>
      </w:ins>
      <w:del w:id="436" w:author="Sofie Spatharis" w:date="2025-09-16T11:51:00Z" w16du:dateUtc="2025-09-16T10:51:00Z">
        <w:r w:rsidDel="00AE4BC1">
          <w:delText>planktonic epibiont detections</w:delText>
        </w:r>
      </w:del>
      <w:r>
        <w:t>, and the</w:t>
      </w:r>
      <w:del w:id="437" w:author="Sofie Spatharis" w:date="2025-09-16T11:52:00Z" w16du:dateUtc="2025-09-16T10:52:00Z">
        <w:r w:rsidDel="00CC26BF">
          <w:delText>ir</w:delText>
        </w:r>
      </w:del>
      <w:r>
        <w:t xml:space="preserve"> subsequent </w:t>
      </w:r>
      <w:del w:id="438" w:author="Sofie Spatharis" w:date="2025-09-16T11:52:00Z" w16du:dateUtc="2025-09-16T10:52:00Z">
        <w:r w:rsidDel="00CC26BF">
          <w:delText xml:space="preserve">settlement </w:delText>
        </w:r>
      </w:del>
      <w:ins w:id="439" w:author="Sofie Spatharis" w:date="2025-09-16T11:52:00Z" w16du:dateUtc="2025-09-16T10:52:00Z">
        <w:r w:rsidR="00CC26BF">
          <w:t xml:space="preserve">identification of adult forms </w:t>
        </w:r>
      </w:ins>
      <w:r>
        <w:t xml:space="preserve">on </w:t>
      </w:r>
      <w:del w:id="440" w:author="Sofie Spatharis" w:date="2025-09-16T11:52:00Z" w16du:dateUtc="2025-09-16T10:52:00Z">
        <w:r w:rsidDel="00CC26BF">
          <w:delText xml:space="preserve">seaweed </w:delText>
        </w:r>
      </w:del>
      <w:ins w:id="441" w:author="Sofie Spatharis" w:date="2025-09-16T11:52:00Z" w16du:dateUtc="2025-09-16T10:52:00Z">
        <w:r w:rsidR="00CC26BF">
          <w:t xml:space="preserve">kelp </w:t>
        </w:r>
      </w:ins>
      <w:r>
        <w:t xml:space="preserve">fronds. 3) Depth </w:t>
      </w:r>
      <w:ins w:id="442" w:author="Sofie Spatharis" w:date="2025-09-16T11:52:00Z" w16du:dateUtc="2025-09-16T10:52:00Z">
        <w:r w:rsidR="00CC26BF">
          <w:t xml:space="preserve">dependent </w:t>
        </w:r>
      </w:ins>
      <w:r>
        <w:t xml:space="preserve">distribution: Evaluate how </w:t>
      </w:r>
      <w:del w:id="443" w:author="Sofie Spatharis" w:date="2025-09-16T11:53:00Z" w16du:dateUtc="2025-09-16T10:53:00Z">
        <w:r w:rsidDel="00CC26BF">
          <w:delText>epibiont colonization intensity</w:delText>
        </w:r>
      </w:del>
      <w:ins w:id="444" w:author="Sofie Spatharis" w:date="2025-09-16T11:53:00Z" w16du:dateUtc="2025-09-16T10:53:00Z">
        <w:r w:rsidR="00CC26BF">
          <w:t>epibiont prevalence</w:t>
        </w:r>
      </w:ins>
      <w:r>
        <w:t xml:space="preserve"> </w:t>
      </w:r>
      <w:ins w:id="445" w:author="Sofie Spatharis" w:date="2025-09-16T11:55:00Z" w16du:dateUtc="2025-09-16T10:55:00Z">
        <w:r w:rsidR="00CC26BF">
          <w:t xml:space="preserve">varies </w:t>
        </w:r>
      </w:ins>
      <w:del w:id="446" w:author="Sofie Spatharis" w:date="2025-09-16T11:54:00Z" w16du:dateUtc="2025-09-16T10:54:00Z">
        <w:r w:rsidDel="00CC26BF">
          <w:delText xml:space="preserve">varies </w:delText>
        </w:r>
      </w:del>
      <w:del w:id="447" w:author="Sofie Spatharis" w:date="2025-09-16T11:53:00Z" w16du:dateUtc="2025-09-16T10:53:00Z">
        <w:r w:rsidDel="00CC26BF">
          <w:delText>along blade depth gradients</w:delText>
        </w:r>
      </w:del>
      <w:ins w:id="448" w:author="Sofie Spatharis" w:date="2025-09-16T11:56:00Z" w16du:dateUtc="2025-09-16T10:56:00Z">
        <w:r w:rsidR="00CC26BF">
          <w:t>between base section</w:t>
        </w:r>
        <w:r w:rsidR="00270ADC">
          <w:t xml:space="preserve"> of the frond </w:t>
        </w:r>
        <w:r w:rsidR="00CC26BF">
          <w:t>(shallowest) and tip (deepest)</w:t>
        </w:r>
      </w:ins>
      <w:r>
        <w:t xml:space="preserve">. </w:t>
      </w:r>
      <w:del w:id="449" w:author="Sofie Spatharis" w:date="2025-09-16T11:56:00Z" w16du:dateUtc="2025-09-16T10:56:00Z">
        <w:r w:rsidDel="00270ADC">
          <w:delText>Fi</w:delText>
        </w:r>
        <w:r w:rsidR="00DF1D6A" w:rsidDel="00270ADC">
          <w:delText xml:space="preserve">g. </w:delText>
        </w:r>
        <w:r w:rsidDel="00270ADC">
          <w:delText xml:space="preserve">1 represents the combined methodological framework utilized within this study. </w:delText>
        </w:r>
      </w:del>
    </w:p>
    <w:p w14:paraId="30414D74" w14:textId="77777777" w:rsidR="0049013B" w:rsidRDefault="0049013B" w:rsidP="00700D35">
      <w:pPr>
        <w:spacing w:line="276" w:lineRule="auto"/>
        <w:jc w:val="center"/>
      </w:pPr>
      <w:r>
        <w:rPr>
          <w:noProof/>
        </w:rPr>
        <w:drawing>
          <wp:inline distT="0" distB="0" distL="0" distR="0" wp14:anchorId="7C08EA21" wp14:editId="6775344F">
            <wp:extent cx="4443375" cy="3219450"/>
            <wp:effectExtent l="19050" t="19050" r="14605" b="19050"/>
            <wp:docPr id="876149915" name="Picture 876149915" descr="A diagram of a seaweed f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9915" name="Picture 876149915" descr="A diagram of a seaweed farm&#10;&#10;AI-generated content may be incorrect."/>
                    <pic:cNvPicPr/>
                  </pic:nvPicPr>
                  <pic:blipFill>
                    <a:blip r:embed="rId10">
                      <a:extLst>
                        <a:ext uri="{28A0092B-C50C-407E-A947-70E740481C1C}">
                          <a14:useLocalDpi xmlns:a14="http://schemas.microsoft.com/office/drawing/2010/main" val="0"/>
                        </a:ext>
                      </a:extLst>
                    </a:blip>
                    <a:srcRect l="12023" r="10357"/>
                    <a:stretch>
                      <a:fillRect/>
                    </a:stretch>
                  </pic:blipFill>
                  <pic:spPr>
                    <a:xfrm>
                      <a:off x="0" y="0"/>
                      <a:ext cx="4443375" cy="3219450"/>
                    </a:xfrm>
                    <a:prstGeom prst="rect">
                      <a:avLst/>
                    </a:prstGeom>
                    <a:ln>
                      <a:solidFill>
                        <a:schemeClr val="tx1"/>
                      </a:solidFill>
                    </a:ln>
                  </pic:spPr>
                </pic:pic>
              </a:graphicData>
            </a:graphic>
          </wp:inline>
        </w:drawing>
      </w:r>
    </w:p>
    <w:p w14:paraId="5445277E" w14:textId="4C9D08B2" w:rsidR="0049013B" w:rsidRPr="0049013B" w:rsidRDefault="0049013B" w:rsidP="00700D35">
      <w:pPr>
        <w:spacing w:line="276" w:lineRule="auto"/>
        <w:jc w:val="center"/>
        <w:rPr>
          <w:i/>
          <w:iCs/>
        </w:rPr>
      </w:pPr>
      <w:commentRangeStart w:id="450"/>
      <w:r w:rsidRPr="0049013B">
        <w:rPr>
          <w:i/>
          <w:iCs/>
        </w:rPr>
        <w:t xml:space="preserve">Figure </w:t>
      </w:r>
      <w:r w:rsidRPr="0049013B">
        <w:rPr>
          <w:i/>
          <w:iCs/>
        </w:rPr>
        <w:fldChar w:fldCharType="begin"/>
      </w:r>
      <w:r w:rsidRPr="0049013B">
        <w:rPr>
          <w:i/>
          <w:iCs/>
        </w:rPr>
        <w:instrText xml:space="preserve"> SEQ Figure \* ARABIC </w:instrText>
      </w:r>
      <w:r w:rsidRPr="0049013B">
        <w:rPr>
          <w:i/>
          <w:iCs/>
        </w:rPr>
        <w:fldChar w:fldCharType="separate"/>
      </w:r>
      <w:r w:rsidRPr="0049013B">
        <w:rPr>
          <w:i/>
          <w:iCs/>
        </w:rPr>
        <w:t>1</w:t>
      </w:r>
      <w:r w:rsidRPr="0049013B">
        <w:rPr>
          <w:i/>
          <w:iCs/>
        </w:rPr>
        <w:fldChar w:fldCharType="end"/>
      </w:r>
      <w:r w:rsidRPr="0049013B">
        <w:rPr>
          <w:i/>
          <w:iCs/>
        </w:rPr>
        <w:t xml:space="preserve">. Methodological </w:t>
      </w:r>
      <w:commentRangeEnd w:id="450"/>
      <w:r w:rsidR="00A7125A">
        <w:rPr>
          <w:rStyle w:val="CommentReference"/>
        </w:rPr>
        <w:commentReference w:id="450"/>
      </w:r>
      <w:r w:rsidRPr="0049013B">
        <w:rPr>
          <w:i/>
          <w:iCs/>
        </w:rPr>
        <w:t>Framework</w:t>
      </w:r>
      <w:ins w:id="451" w:author="Sofie Spatharis" w:date="2025-09-16T11:57:00Z" w16du:dateUtc="2025-09-16T10:57:00Z">
        <w:r w:rsidR="00D763D3">
          <w:rPr>
            <w:i/>
            <w:iCs/>
          </w:rPr>
          <w:t xml:space="preserve"> integrating molecular and microscopy approaches to study </w:t>
        </w:r>
        <w:proofErr w:type="spellStart"/>
        <w:r w:rsidR="00D763D3">
          <w:rPr>
            <w:i/>
            <w:iCs/>
          </w:rPr>
          <w:t>bla</w:t>
        </w:r>
        <w:proofErr w:type="spellEnd"/>
        <w:r w:rsidR="00D763D3">
          <w:rPr>
            <w:i/>
            <w:iCs/>
          </w:rPr>
          <w:t xml:space="preserve"> </w:t>
        </w:r>
        <w:proofErr w:type="spellStart"/>
        <w:r w:rsidR="00D763D3">
          <w:rPr>
            <w:i/>
            <w:iCs/>
          </w:rPr>
          <w:t>bla</w:t>
        </w:r>
      </w:ins>
      <w:proofErr w:type="spellEnd"/>
      <w:r w:rsidRPr="0049013B">
        <w:rPr>
          <w:i/>
          <w:iCs/>
        </w:rPr>
        <w:t>: Overview of the study approach and objectives.</w:t>
      </w:r>
      <w:ins w:id="452" w:author="Sofie Spatharis" w:date="2025-09-16T12:17:00Z" w16du:dateUtc="2025-09-16T11:17:00Z">
        <w:r w:rsidR="00A7125A">
          <w:rPr>
            <w:i/>
            <w:iCs/>
          </w:rPr>
          <w:t xml:space="preserve"> Explain the second generation</w:t>
        </w:r>
      </w:ins>
    </w:p>
    <w:p w14:paraId="383EA568" w14:textId="77777777" w:rsidR="0049013B" w:rsidRDefault="0049013B" w:rsidP="00700D35">
      <w:pPr>
        <w:spacing w:line="276" w:lineRule="auto"/>
      </w:pPr>
    </w:p>
    <w:p w14:paraId="1324CE39" w14:textId="3B376B7C" w:rsidR="00645784" w:rsidRPr="000C7F50" w:rsidRDefault="00645784" w:rsidP="00700D35">
      <w:pPr>
        <w:spacing w:line="276" w:lineRule="auto"/>
        <w:rPr>
          <w:i/>
          <w:iCs/>
        </w:rPr>
      </w:pPr>
      <w:del w:id="453" w:author="Sofie Spatharis" w:date="2025-09-16T11:58:00Z" w16du:dateUtc="2025-09-16T10:58:00Z">
        <w:r w:rsidRPr="000C7F50" w:rsidDel="00D763D3">
          <w:rPr>
            <w:i/>
            <w:iCs/>
          </w:rPr>
          <w:delText>Site and Sampling: Farm layout, coordinates</w:delText>
        </w:r>
      </w:del>
      <w:ins w:id="454" w:author="Sofie Spatharis" w:date="2025-09-16T11:58:00Z" w16du:dateUtc="2025-09-16T10:58:00Z">
        <w:r w:rsidR="00D763D3">
          <w:rPr>
            <w:i/>
            <w:iCs/>
          </w:rPr>
          <w:t>Study site and sampling</w:t>
        </w:r>
      </w:ins>
    </w:p>
    <w:p w14:paraId="06081157" w14:textId="7515FC6D" w:rsidR="00645784" w:rsidRPr="000C7F50" w:rsidRDefault="00645784" w:rsidP="00700D35">
      <w:pPr>
        <w:spacing w:line="276" w:lineRule="auto"/>
      </w:pPr>
      <w:r w:rsidRPr="000C7F50">
        <w:lastRenderedPageBreak/>
        <w:t>Between September 2021 and July 2022,</w:t>
      </w:r>
      <w:commentRangeStart w:id="455"/>
      <w:r w:rsidRPr="000C7F50">
        <w:t xml:space="preserve"> </w:t>
      </w:r>
      <w:commentRangeEnd w:id="455"/>
      <w:r w:rsidR="00D763D3">
        <w:rPr>
          <w:rStyle w:val="CommentReference"/>
        </w:rPr>
        <w:commentReference w:id="455"/>
      </w:r>
      <w:r w:rsidRPr="000C7F50">
        <w:t xml:space="preserve">the </w:t>
      </w:r>
      <w:proofErr w:type="spellStart"/>
      <w:r w:rsidR="004470B6">
        <w:t>Pabay</w:t>
      </w:r>
      <w:commentRangeStart w:id="456"/>
      <w:proofErr w:type="spellEnd"/>
      <w:r w:rsidRPr="000C7F50">
        <w:t xml:space="preserve"> site </w:t>
      </w:r>
      <w:commentRangeEnd w:id="456"/>
      <w:r w:rsidR="00D34A98">
        <w:rPr>
          <w:rStyle w:val="CommentReference"/>
        </w:rPr>
        <w:commentReference w:id="456"/>
      </w:r>
      <w:r w:rsidRPr="000C7F50">
        <w:t>within the ®</w:t>
      </w:r>
      <w:proofErr w:type="spellStart"/>
      <w:r w:rsidRPr="000C7F50">
        <w:t>KelpCrofters</w:t>
      </w:r>
      <w:proofErr w:type="spellEnd"/>
      <w:r w:rsidRPr="000C7F50">
        <w:t xml:space="preserve"> seaweed farm (NW Scotland) was sampled. This allowed for an end-to-end </w:t>
      </w:r>
      <w:r>
        <w:t>comparison of kelp production cycles for two different kelp species (</w:t>
      </w:r>
      <w:r w:rsidRPr="00D763D3">
        <w:rPr>
          <w:i/>
          <w:iCs/>
          <w:rPrChange w:id="457" w:author="Sofie Spatharis" w:date="2025-09-16T12:00:00Z" w16du:dateUtc="2025-09-16T11:00:00Z">
            <w:rPr/>
          </w:rPrChange>
        </w:rPr>
        <w:t>S. latissima and A. esculenta</w:t>
      </w:r>
      <w:r>
        <w:t>), spanning</w:t>
      </w:r>
      <w:r w:rsidRPr="000C7F50">
        <w:t xml:space="preserve"> a total of </w:t>
      </w:r>
      <w:commentRangeStart w:id="458"/>
      <w:r w:rsidRPr="00D34A98">
        <w:rPr>
          <w:highlight w:val="yellow"/>
          <w:rPrChange w:id="459" w:author="Sofie Spatharis" w:date="2025-09-16T12:03:00Z" w16du:dateUtc="2025-09-16T11:03:00Z">
            <w:rPr/>
          </w:rPrChange>
        </w:rPr>
        <w:t>18</w:t>
      </w:r>
      <w:commentRangeEnd w:id="458"/>
      <w:r w:rsidR="00D34A98">
        <w:rPr>
          <w:rStyle w:val="CommentReference"/>
        </w:rPr>
        <w:commentReference w:id="458"/>
      </w:r>
      <w:r w:rsidRPr="00D34A98">
        <w:rPr>
          <w:highlight w:val="yellow"/>
          <w:rPrChange w:id="460" w:author="Sofie Spatharis" w:date="2025-09-16T12:03:00Z" w16du:dateUtc="2025-09-16T11:03:00Z">
            <w:rPr/>
          </w:rPrChange>
        </w:rPr>
        <w:t xml:space="preserve"> sampling days</w:t>
      </w:r>
      <w:r w:rsidRPr="000C7F50">
        <w:t xml:space="preserve">. Samples were collected from </w:t>
      </w:r>
      <w:commentRangeStart w:id="461"/>
      <w:r w:rsidRPr="000C7F50">
        <w:t xml:space="preserve">3 GPS points () </w:t>
      </w:r>
      <w:commentRangeEnd w:id="461"/>
      <w:r w:rsidR="00D763D3">
        <w:rPr>
          <w:rStyle w:val="CommentReference"/>
        </w:rPr>
        <w:commentReference w:id="461"/>
      </w:r>
      <w:r w:rsidRPr="000C7F50">
        <w:t>as replicates across the whole sampling period. At each GPS point</w:t>
      </w:r>
      <w:del w:id="462" w:author="Sofie Spatharis" w:date="2025-09-16T12:01:00Z" w16du:dateUtc="2025-09-16T11:01:00Z">
        <w:r w:rsidRPr="000C7F50" w:rsidDel="00D763D3">
          <w:delText xml:space="preserve"> (acting as replicates)</w:delText>
        </w:r>
      </w:del>
      <w:r w:rsidRPr="000C7F50">
        <w:t xml:space="preserve">, </w:t>
      </w:r>
      <w:ins w:id="463" w:author="Sofie Spatharis" w:date="2025-09-16T12:02:00Z" w16du:dateUtc="2025-09-16T11:02:00Z">
        <w:r w:rsidR="00D34A98">
          <w:t xml:space="preserve">samples of </w:t>
        </w:r>
      </w:ins>
      <w:del w:id="464" w:author="Sofie Spatharis" w:date="2025-09-16T12:02:00Z" w16du:dateUtc="2025-09-16T11:02:00Z">
        <w:r w:rsidRPr="000C7F50" w:rsidDel="00D34A98">
          <w:delText xml:space="preserve">phytoplankton, </w:delText>
        </w:r>
      </w:del>
      <w:r w:rsidRPr="000C7F50">
        <w:t xml:space="preserve">zooplankton, eDNA and epibionts were </w:t>
      </w:r>
      <w:del w:id="465" w:author="Sofie Spatharis" w:date="2025-09-16T12:02:00Z" w16du:dateUtc="2025-09-16T11:02:00Z">
        <w:r w:rsidRPr="000C7F50" w:rsidDel="00D34A98">
          <w:delText>monitored</w:delText>
        </w:r>
      </w:del>
      <w:ins w:id="466" w:author="Sofie Spatharis" w:date="2025-09-16T12:02:00Z" w16du:dateUtc="2025-09-16T11:02:00Z">
        <w:r w:rsidR="00D34A98">
          <w:t>collected as described below</w:t>
        </w:r>
      </w:ins>
      <w:r w:rsidRPr="000C7F50">
        <w:t>.</w:t>
      </w:r>
    </w:p>
    <w:p w14:paraId="7E8DE5A8" w14:textId="77777777" w:rsidR="00645784" w:rsidRPr="000C7F50" w:rsidRDefault="00645784" w:rsidP="00700D35">
      <w:pPr>
        <w:spacing w:line="276" w:lineRule="auto"/>
        <w:rPr>
          <w:i/>
          <w:iCs/>
        </w:rPr>
      </w:pPr>
      <w:r w:rsidRPr="000C7F50">
        <w:rPr>
          <w:i/>
          <w:iCs/>
        </w:rPr>
        <w:t xml:space="preserve">Zooplankton and </w:t>
      </w:r>
      <w:r>
        <w:rPr>
          <w:i/>
          <w:iCs/>
        </w:rPr>
        <w:t>Microscopy</w:t>
      </w:r>
    </w:p>
    <w:p w14:paraId="24B060EF" w14:textId="6920EE73" w:rsidR="00645784" w:rsidRPr="00D314CE" w:rsidRDefault="00645784" w:rsidP="00EB2AB2">
      <w:pPr>
        <w:spacing w:line="276" w:lineRule="auto"/>
      </w:pPr>
      <w:r>
        <w:t>The zooplankton community was sampled using vertical net haul</w:t>
      </w:r>
      <w:del w:id="467" w:author="Sofie Spatharis" w:date="2025-09-16T12:06:00Z" w16du:dateUtc="2025-09-16T11:06:00Z">
        <w:r w:rsidDel="00EB2AB2">
          <w:delText>s</w:delText>
        </w:r>
      </w:del>
      <w:r>
        <w:t xml:space="preserve"> at </w:t>
      </w:r>
      <w:ins w:id="468" w:author="Sofie Spatharis" w:date="2025-09-16T12:06:00Z" w16du:dateUtc="2025-09-16T11:06:00Z">
        <w:r w:rsidR="00EB2AB2">
          <w:t xml:space="preserve">each of the </w:t>
        </w:r>
      </w:ins>
      <w:r>
        <w:t xml:space="preserve">three </w:t>
      </w:r>
      <w:del w:id="469" w:author="Sofie Spatharis" w:date="2025-09-16T12:02:00Z" w16du:dateUtc="2025-09-16T11:02:00Z">
        <w:r w:rsidDel="00D34A98">
          <w:delText>GPS points</w:delText>
        </w:r>
      </w:del>
      <w:ins w:id="470" w:author="Sofie Spatharis" w:date="2025-09-16T12:02:00Z" w16du:dateUtc="2025-09-16T11:02:00Z">
        <w:r w:rsidR="00D34A98">
          <w:t>stations</w:t>
        </w:r>
      </w:ins>
      <w:r>
        <w:t xml:space="preserve">, </w:t>
      </w:r>
      <w:del w:id="471" w:author="Sofie Spatharis" w:date="2025-09-16T12:06:00Z" w16du:dateUtc="2025-09-16T11:06:00Z">
        <w:r w:rsidDel="00EB2AB2">
          <w:delText xml:space="preserve">employing </w:delText>
        </w:r>
      </w:del>
      <w:ins w:id="472" w:author="Sofie Spatharis" w:date="2025-09-16T12:06:00Z" w16du:dateUtc="2025-09-16T11:06:00Z">
        <w:r w:rsidR="00EB2AB2">
          <w:t xml:space="preserve">using </w:t>
        </w:r>
      </w:ins>
      <w:r>
        <w:t xml:space="preserve">an </w:t>
      </w:r>
      <w:proofErr w:type="spellStart"/>
      <w:r>
        <w:t>Apstein</w:t>
      </w:r>
      <w:proofErr w:type="spellEnd"/>
      <w:r>
        <w:t xml:space="preserve"> net (40cm diameter, 55µm mesh size) equipped with a closed cod end</w:t>
      </w:r>
      <w:ins w:id="473" w:author="Sofie Spatharis" w:date="2025-09-16T12:06:00Z" w16du:dateUtc="2025-09-16T11:06:00Z">
        <w:r w:rsidR="00EB2AB2">
          <w:t>. The tow sampled the water column vertically from 10 m depth for</w:t>
        </w:r>
      </w:ins>
      <w:del w:id="474" w:author="Sofie Spatharis" w:date="2025-09-16T12:06:00Z" w16du:dateUtc="2025-09-16T11:06:00Z">
        <w:r w:rsidDel="00EB2AB2">
          <w:delText>, which collected</w:delText>
        </w:r>
      </w:del>
      <w:r w:rsidRPr="00D314CE">
        <w:t xml:space="preserve"> a total volume of </w:t>
      </w:r>
      <w:commentRangeStart w:id="475"/>
      <w:r w:rsidRPr="00D314CE">
        <w:t>491 L</w:t>
      </w:r>
      <w:commentRangeEnd w:id="475"/>
      <w:r w:rsidR="00EB2AB2">
        <w:rPr>
          <w:rStyle w:val="CommentReference"/>
        </w:rPr>
        <w:commentReference w:id="475"/>
      </w:r>
      <w:r w:rsidRPr="00D314CE">
        <w:t xml:space="preserve">. </w:t>
      </w:r>
      <w:del w:id="476" w:author="Sofie Spatharis" w:date="2025-09-16T12:07:00Z" w16du:dateUtc="2025-09-16T11:07:00Z">
        <w:r w:rsidRPr="00D314CE" w:rsidDel="00EB2AB2">
          <w:delText xml:space="preserve">One net haul was taken per GPS sampling point, sinking the net up to 10m depth, mimicking the maximum depth the kelp would grow during the harvesting cycle. </w:delText>
        </w:r>
      </w:del>
      <w:r w:rsidRPr="00D314CE">
        <w:t xml:space="preserve">Samples were rinsed on site with pre-filtered seawater, collected in containers, and fixed with buffered </w:t>
      </w:r>
      <w:commentRangeStart w:id="477"/>
      <w:r w:rsidRPr="00D314CE">
        <w:t>40%</w:t>
      </w:r>
      <w:commentRangeEnd w:id="477"/>
      <w:r w:rsidR="00EB2AB2">
        <w:rPr>
          <w:rStyle w:val="CommentReference"/>
        </w:rPr>
        <w:commentReference w:id="477"/>
      </w:r>
      <w:r w:rsidRPr="00D314CE">
        <w:t xml:space="preserve"> formaldehyde solution for preservation.</w:t>
      </w:r>
    </w:p>
    <w:p w14:paraId="1D8370E4" w14:textId="2CDBDCCF" w:rsidR="00645784" w:rsidRPr="00D314CE" w:rsidDel="003978A7" w:rsidRDefault="003978A7">
      <w:pPr>
        <w:spacing w:line="276" w:lineRule="auto"/>
        <w:rPr>
          <w:del w:id="478" w:author="Sofie Spatharis" w:date="2025-09-16T12:10:00Z" w16du:dateUtc="2025-09-16T11:10:00Z"/>
        </w:rPr>
      </w:pPr>
      <w:moveToRangeStart w:id="479" w:author="Sofie Spatharis" w:date="2025-09-16T12:10:00Z" w:name="move208917029"/>
      <w:moveTo w:id="480" w:author="Sofie Spatharis" w:date="2025-09-16T12:10:00Z" w16du:dateUtc="2025-09-16T11:10:00Z">
        <w:r w:rsidRPr="00D314CE">
          <w:t xml:space="preserve">Every sample was sieved through 50 </w:t>
        </w:r>
        <w:proofErr w:type="spellStart"/>
        <w:r w:rsidRPr="00D314CE">
          <w:t>μm</w:t>
        </w:r>
        <w:proofErr w:type="spellEnd"/>
        <w:r w:rsidRPr="00D314CE">
          <w:t xml:space="preserve"> mesh, rinsed with tap water and poured into a calibrated beaker, where organisms were well mixed before subsampling three aliquots with a Hensen Stempel pipette [1] representing a minimum of 12 % volume of the sample. Counting was restricted to the 12 % of volume for the most abundant taxa, whereas the remaining sample volume was monitored for the taxa not recorded in the aliquots to record diversity.</w:t>
        </w:r>
      </w:moveTo>
      <w:moveToRangeEnd w:id="479"/>
      <w:ins w:id="481" w:author="Sofie Spatharis" w:date="2025-09-16T12:10:00Z" w16du:dateUtc="2025-09-16T11:10:00Z">
        <w:r>
          <w:t xml:space="preserve"> </w:t>
        </w:r>
      </w:ins>
      <w:r w:rsidR="00645784" w:rsidRPr="00D314CE">
        <w:t xml:space="preserve">During </w:t>
      </w:r>
      <w:del w:id="482" w:author="Sofie Spatharis" w:date="2025-09-16T12:10:00Z" w16du:dateUtc="2025-09-16T11:10:00Z">
        <w:r w:rsidR="00645784" w:rsidRPr="00D314CE" w:rsidDel="003978A7">
          <w:delText>analysis</w:delText>
        </w:r>
      </w:del>
      <w:ins w:id="483" w:author="Sofie Spatharis" w:date="2025-09-16T12:10:00Z" w16du:dateUtc="2025-09-16T11:10:00Z">
        <w:r>
          <w:t xml:space="preserve">microscopy </w:t>
        </w:r>
      </w:ins>
      <w:ins w:id="484" w:author="Sofie Spatharis" w:date="2025-09-16T12:12:00Z" w16du:dateUtc="2025-09-16T11:12:00Z">
        <w:r w:rsidR="00872447">
          <w:t>observation</w:t>
        </w:r>
      </w:ins>
      <w:r w:rsidR="00645784" w:rsidRPr="00D314CE">
        <w:t xml:space="preserve">, organisms were sorted using a stereomicroscope (Leica S9i) and classified </w:t>
      </w:r>
      <w:ins w:id="485" w:author="Sofie Spatharis" w:date="2025-09-16T12:08:00Z" w16du:dateUtc="2025-09-16T11:08:00Z">
        <w:r w:rsidR="00495F15">
          <w:t xml:space="preserve">to the highest resolution </w:t>
        </w:r>
      </w:ins>
      <w:ins w:id="486" w:author="Sofie Spatharis" w:date="2025-09-16T12:09:00Z" w16du:dateUtc="2025-09-16T11:09:00Z">
        <w:r w:rsidR="00495F15">
          <w:t>possible</w:t>
        </w:r>
      </w:ins>
      <w:del w:id="487" w:author="Sofie Spatharis" w:date="2025-09-16T12:08:00Z" w16du:dateUtc="2025-09-16T11:08:00Z">
        <w:r w:rsidR="00645784" w:rsidRPr="00D314CE" w:rsidDel="00495F15">
          <w:delText xml:space="preserve">to the lowest possible level, to </w:delText>
        </w:r>
      </w:del>
      <w:del w:id="488" w:author="Sofie Spatharis" w:date="2025-09-16T12:09:00Z" w16du:dateUtc="2025-09-16T11:09:00Z">
        <w:r w:rsidR="00645784" w:rsidRPr="00D314CE" w:rsidDel="00495F15">
          <w:delText>a minimum of</w:delText>
        </w:r>
      </w:del>
      <w:del w:id="489" w:author="Sofie Spatharis" w:date="2025-09-16T12:10:00Z" w16du:dateUtc="2025-09-16T11:10:00Z">
        <w:r w:rsidR="00645784" w:rsidRPr="00D314CE" w:rsidDel="003978A7">
          <w:delText xml:space="preserve"> </w:delText>
        </w:r>
      </w:del>
      <w:del w:id="490" w:author="Sofie Spatharis" w:date="2025-09-16T12:09:00Z" w16du:dateUtc="2025-09-16T11:09:00Z">
        <w:r w:rsidR="00645784" w:rsidRPr="00D314CE" w:rsidDel="003978A7">
          <w:delText xml:space="preserve">class </w:delText>
        </w:r>
      </w:del>
      <w:del w:id="491" w:author="Sofie Spatharis" w:date="2025-09-16T12:10:00Z" w16du:dateUtc="2025-09-16T11:10:00Z">
        <w:r w:rsidR="00645784" w:rsidRPr="00D314CE" w:rsidDel="003978A7">
          <w:delText>level</w:delText>
        </w:r>
      </w:del>
      <w:r w:rsidR="00645784" w:rsidRPr="00D314CE">
        <w:t xml:space="preserve">. </w:t>
      </w:r>
      <w:moveFromRangeStart w:id="492" w:author="Sofie Spatharis" w:date="2025-09-16T12:10:00Z" w:name="move208917029"/>
      <w:moveFrom w:id="493" w:author="Sofie Spatharis" w:date="2025-09-16T12:10:00Z" w16du:dateUtc="2025-09-16T11:10:00Z">
        <w:r w:rsidR="00645784" w:rsidRPr="00D314CE" w:rsidDel="003978A7">
          <w:t>Every sample was sieved through 50 μm mesh, rinsed with tap water and poured into a calibrated beaker, where organisms were well mixed before subsampling three aliquots with a Hensen Stempel pipette [1] representing a minimum of 12 % volume of the sample. Counting was restricted to the 12 % of volume for the most abundant taxa, whereas the remaining sample volume was monitored for the taxa not recorded in the aliquots to record diversity.</w:t>
        </w:r>
      </w:moveFrom>
      <w:moveFromRangeEnd w:id="492"/>
    </w:p>
    <w:p w14:paraId="568E99EB" w14:textId="041DCDDD" w:rsidR="00645784" w:rsidRPr="000C7F50" w:rsidRDefault="003978A7" w:rsidP="003978A7">
      <w:pPr>
        <w:spacing w:line="276" w:lineRule="auto"/>
      </w:pPr>
      <w:ins w:id="494" w:author="Sofie Spatharis" w:date="2025-09-16T12:11:00Z" w16du:dateUtc="2025-09-16T11:11:00Z">
        <w:r>
          <w:t xml:space="preserve">Counts recorded all taxa but were focused on </w:t>
        </w:r>
      </w:ins>
      <w:del w:id="495" w:author="Sofie Spatharis" w:date="2025-09-16T12:11:00Z" w16du:dateUtc="2025-09-16T11:11:00Z">
        <w:r w:rsidR="00645784" w:rsidRPr="00D314CE" w:rsidDel="003978A7">
          <w:delText xml:space="preserve">Analyses were focused on </w:delText>
        </w:r>
      </w:del>
      <w:r w:rsidR="00645784" w:rsidRPr="00D314CE">
        <w:t xml:space="preserve">meroplanktonic </w:t>
      </w:r>
      <w:del w:id="496" w:author="Sofie Spatharis" w:date="2025-09-16T12:12:00Z" w16du:dateUtc="2025-09-16T11:12:00Z">
        <w:r w:rsidR="00645784" w:rsidRPr="00D314CE" w:rsidDel="003978A7">
          <w:delText>species</w:delText>
        </w:r>
      </w:del>
      <w:ins w:id="497" w:author="Sofie Spatharis" w:date="2025-09-16T12:12:00Z" w16du:dateUtc="2025-09-16T11:12:00Z">
        <w:r>
          <w:t>stages of epibiont taxa for greater taxonomic resolution</w:t>
        </w:r>
      </w:ins>
      <w:del w:id="498" w:author="Sofie Spatharis" w:date="2025-09-16T12:11:00Z" w16du:dateUtc="2025-09-16T11:11:00Z">
        <w:r w:rsidR="00645784" w:rsidRPr="00D314CE" w:rsidDel="003978A7">
          <w:delText>, specifically those that accounted for planktonic early life stages</w:delText>
        </w:r>
        <w:r w:rsidR="00645784" w:rsidDel="003978A7">
          <w:delText>,</w:delText>
        </w:r>
        <w:r w:rsidR="00645784" w:rsidRPr="00D314CE" w:rsidDel="003978A7">
          <w:delText xml:space="preserve"> which will ultimately adopt a benthic lifestyle, potentially becoming members of the seaweeds fouling community (REFS)</w:delText>
        </w:r>
      </w:del>
      <w:r w:rsidR="00645784" w:rsidRPr="00D314CE">
        <w:t xml:space="preserve">. </w:t>
      </w:r>
      <w:del w:id="499" w:author="Sofie Spatharis" w:date="2025-09-16T12:12:00Z" w16du:dateUtc="2025-09-16T11:12:00Z">
        <w:r w:rsidR="00645784" w:rsidRPr="00D314CE" w:rsidDel="00B84AF3">
          <w:delText xml:space="preserve">Based on the proximity of this seaweed farm to a salmon farm —where hydromedusae are related to salmon gill disease [2]— and the relevance of hydrozoans as </w:delText>
        </w:r>
        <w:r w:rsidR="00645784" w:rsidDel="00B84AF3">
          <w:delText xml:space="preserve">a </w:delText>
        </w:r>
        <w:r w:rsidR="00645784" w:rsidRPr="00D314CE" w:rsidDel="00B84AF3">
          <w:delText xml:space="preserve">seaweed fouling community [3], special interest and effort </w:delText>
        </w:r>
        <w:r w:rsidR="00645784" w:rsidDel="00B84AF3">
          <w:delText>were</w:delText>
        </w:r>
        <w:r w:rsidR="00645784" w:rsidRPr="00D314CE" w:rsidDel="00B84AF3">
          <w:delText xml:space="preserve"> placed in this group.</w:delText>
        </w:r>
      </w:del>
    </w:p>
    <w:p w14:paraId="01A5FB2C" w14:textId="0E683AD3" w:rsidR="00645784" w:rsidRPr="007D5B73" w:rsidRDefault="00645784" w:rsidP="00700D35">
      <w:pPr>
        <w:spacing w:line="276" w:lineRule="auto"/>
      </w:pPr>
      <w:r w:rsidRPr="007D5B73">
        <w:rPr>
          <w:i/>
          <w:iCs/>
        </w:rPr>
        <w:t>Epibionts: morphological and molecular identification</w:t>
      </w:r>
      <w:r w:rsidRPr="007D5B73">
        <w:br/>
      </w:r>
      <w:r w:rsidRPr="007D5B73">
        <w:br/>
      </w:r>
      <w:del w:id="500" w:author="Sofie Spatharis" w:date="2025-09-16T12:13:00Z" w16du:dateUtc="2025-09-16T11:13:00Z">
        <w:r w:rsidRPr="007D5B73" w:rsidDel="00A7125A">
          <w:delText xml:space="preserve">Morphological and molecular approaches were combined to identify epibionts to compare the resolution of methods and to achieve the lowest possible taxonomic level. Sampling took place between June 2021 and July 2022 </w:delText>
        </w:r>
        <w:r w:rsidDel="00A7125A">
          <w:delText>to coincide</w:delText>
        </w:r>
        <w:r w:rsidRPr="007D5B73" w:rsidDel="00A7125A">
          <w:delText xml:space="preserve"> with the period when kelp fronds were sufficiently developed to host epibionts. </w:delText>
        </w:r>
      </w:del>
      <w:del w:id="501" w:author="Sofie Spatharis" w:date="2025-09-16T12:19:00Z" w16du:dateUtc="2025-09-16T11:19:00Z">
        <w:r w:rsidRPr="007D5B73" w:rsidDel="001C53FE">
          <w:delText>Fronds were collected at the Kelpcrofters Seaweed Farm (Isle of Skye), preserved in 95–100% ethanol, and stored at –20 °C until analysis.</w:delText>
        </w:r>
      </w:del>
      <w:ins w:id="502" w:author="Sofie Spatharis" w:date="2025-09-16T12:13:00Z" w16du:dateUtc="2025-09-16T11:13:00Z">
        <w:r w:rsidR="00A7125A">
          <w:t xml:space="preserve">here you </w:t>
        </w:r>
      </w:ins>
      <w:ins w:id="503" w:author="Sofie Spatharis" w:date="2025-09-16T12:14:00Z" w16du:dateUtc="2025-09-16T11:14:00Z">
        <w:r w:rsidR="00A7125A">
          <w:t xml:space="preserve">need to say when we sampled ropes and when we started to have actual data from fronts. Explain where we have gaps and why. When harvesting occurred. When seeding took place. For sugar kelp we have two generations, </w:t>
        </w:r>
        <w:proofErr w:type="spellStart"/>
        <w:r w:rsidR="00A7125A">
          <w:t>kyla</w:t>
        </w:r>
        <w:proofErr w:type="spellEnd"/>
        <w:r w:rsidR="00A7125A">
          <w:t xml:space="preserve"> needs to</w:t>
        </w:r>
      </w:ins>
      <w:ins w:id="504" w:author="Sofie Spatharis" w:date="2025-09-16T12:15:00Z" w16du:dateUtc="2025-09-16T11:15:00Z">
        <w:r w:rsidR="00A7125A">
          <w:t xml:space="preserve"> supply the seeding dates. Kelp from July correspond to the later generation. </w:t>
        </w:r>
      </w:ins>
      <w:ins w:id="505" w:author="Sofie Spatharis" w:date="2025-09-16T12:19:00Z" w16du:dateUtc="2025-09-16T11:19:00Z">
        <w:r w:rsidR="001C53FE" w:rsidRPr="007D5B73">
          <w:t xml:space="preserve">Fronds were collected </w:t>
        </w:r>
      </w:ins>
      <w:ins w:id="506" w:author="Sofie Spatharis" w:date="2025-09-16T12:20:00Z" w16du:dateUtc="2025-09-16T11:20:00Z">
        <w:r w:rsidR="001C53FE">
          <w:t>at each of the three stations and were</w:t>
        </w:r>
      </w:ins>
      <w:ins w:id="507" w:author="Sofie Spatharis" w:date="2025-09-16T12:19:00Z" w16du:dateUtc="2025-09-16T11:19:00Z">
        <w:r w:rsidR="001C53FE" w:rsidRPr="007D5B73">
          <w:t xml:space="preserve"> preserved </w:t>
        </w:r>
      </w:ins>
      <w:ins w:id="508" w:author="Sofie Spatharis" w:date="2025-09-16T12:20:00Z" w16du:dateUtc="2025-09-16T11:20:00Z">
        <w:r w:rsidR="001C53FE">
          <w:t xml:space="preserve">within volume plastic containers </w:t>
        </w:r>
      </w:ins>
      <w:ins w:id="509" w:author="Sofie Spatharis" w:date="2025-09-16T12:19:00Z" w16du:dateUtc="2025-09-16T11:19:00Z">
        <w:r w:rsidR="001C53FE" w:rsidRPr="007D5B73">
          <w:t xml:space="preserve">in 95–100% </w:t>
        </w:r>
        <w:proofErr w:type="gramStart"/>
        <w:r w:rsidR="001C53FE" w:rsidRPr="007D5B73">
          <w:t>ethanol, and</w:t>
        </w:r>
        <w:proofErr w:type="gramEnd"/>
        <w:r w:rsidR="001C53FE" w:rsidRPr="007D5B73">
          <w:t xml:space="preserve"> stored at –20 °C until analysis.</w:t>
        </w:r>
      </w:ins>
      <w:ins w:id="510" w:author="Sofie Spatharis" w:date="2025-09-16T12:20:00Z" w16du:dateUtc="2025-09-16T11:20:00Z">
        <w:r w:rsidR="001C53FE">
          <w:t xml:space="preserve"> Mention replicates per station and </w:t>
        </w:r>
        <w:proofErr w:type="gramStart"/>
        <w:r w:rsidR="001C53FE">
          <w:t>s</w:t>
        </w:r>
      </w:ins>
      <w:ins w:id="511" w:author="Sofie Spatharis" w:date="2025-09-16T12:21:00Z" w16du:dateUtc="2025-09-16T11:21:00Z">
        <w:r w:rsidR="001C53FE">
          <w:t>egments(</w:t>
        </w:r>
        <w:proofErr w:type="gramEnd"/>
        <w:r w:rsidR="001C53FE">
          <w:t>tip middle base).</w:t>
        </w:r>
      </w:ins>
      <w:r w:rsidRPr="007D5B73">
        <w:br/>
      </w:r>
      <w:r w:rsidRPr="007D5B73">
        <w:br/>
      </w:r>
      <w:commentRangeStart w:id="512"/>
      <w:r>
        <w:t>Before</w:t>
      </w:r>
      <w:r w:rsidRPr="007D5B73">
        <w:t xml:space="preserve"> processing, samples were </w:t>
      </w:r>
      <w:del w:id="513" w:author="Sofie Spatharis" w:date="2025-09-16T12:19:00Z" w16du:dateUtc="2025-09-16T11:19:00Z">
        <w:r w:rsidRPr="007D5B73" w:rsidDel="001C53FE">
          <w:delText xml:space="preserve">acclimatised </w:delText>
        </w:r>
      </w:del>
      <w:ins w:id="514" w:author="Sofie Spatharis" w:date="2025-09-16T12:19:00Z" w16du:dateUtc="2025-09-16T11:19:00Z">
        <w:r w:rsidR="001C53FE">
          <w:t>brought</w:t>
        </w:r>
        <w:r w:rsidR="001C53FE" w:rsidRPr="007D5B73">
          <w:t xml:space="preserve"> </w:t>
        </w:r>
      </w:ins>
      <w:r w:rsidRPr="007D5B73">
        <w:t xml:space="preserve">to room temperature and handled under sterile conditions. </w:t>
      </w:r>
      <w:del w:id="515" w:author="Sofie Spatharis" w:date="2025-09-16T12:21:00Z" w16du:dateUtc="2025-09-16T11:21:00Z">
        <w:r w:rsidRPr="007D5B73" w:rsidDel="0013409F">
          <w:delText xml:space="preserve">Unattached </w:delText>
        </w:r>
      </w:del>
      <w:ins w:id="516" w:author="Sofie Spatharis" w:date="2025-09-16T12:21:00Z" w16du:dateUtc="2025-09-16T11:21:00Z">
        <w:r w:rsidR="0013409F">
          <w:t>Non-sessile</w:t>
        </w:r>
        <w:r w:rsidR="0013409F" w:rsidRPr="007D5B73">
          <w:t xml:space="preserve"> </w:t>
        </w:r>
      </w:ins>
      <w:r w:rsidRPr="007D5B73">
        <w:t xml:space="preserve">organisms were recovered by sieving, and fronds were rinsed with ethanol. Each frond was photographed to estimate fouling cover, and attached specimens were removed with sterile forceps. Specimens were identified morphologically under a stereomicroscope (Leica S9i), photographed, and preserved for molecular analysis. Abundance of each taxon per frond was estimated under the stereomicroscope. To confirm and refine identifications, selected </w:t>
      </w:r>
      <w:del w:id="517" w:author="Sofie Spatharis" w:date="2025-09-16T12:21:00Z" w16du:dateUtc="2025-09-16T11:21:00Z">
        <w:r w:rsidRPr="007D5B73" w:rsidDel="0013409F">
          <w:delText xml:space="preserve">individuals </w:delText>
        </w:r>
      </w:del>
      <w:proofErr w:type="spellStart"/>
      <w:ins w:id="518" w:author="Sofie Spatharis" w:date="2025-09-16T12:21:00Z" w16du:dateUtc="2025-09-16T11:21:00Z">
        <w:r w:rsidR="0013409F">
          <w:t>speciments</w:t>
        </w:r>
        <w:proofErr w:type="spellEnd"/>
        <w:r w:rsidR="0013409F" w:rsidRPr="007D5B73">
          <w:t xml:space="preserve"> </w:t>
        </w:r>
      </w:ins>
      <w:r w:rsidRPr="007D5B73">
        <w:t>were subjected to DNA barcoding</w:t>
      </w:r>
      <w:commentRangeEnd w:id="512"/>
      <w:r w:rsidR="0013409F">
        <w:rPr>
          <w:rStyle w:val="CommentReference"/>
        </w:rPr>
        <w:commentReference w:id="512"/>
      </w:r>
      <w:r w:rsidRPr="007D5B73">
        <w:t>.</w:t>
      </w:r>
      <w:r w:rsidRPr="007D5B73">
        <w:br/>
      </w:r>
      <w:r w:rsidRPr="007D5B73">
        <w:br/>
      </w:r>
      <w:commentRangeStart w:id="519"/>
      <w:r w:rsidRPr="007D5B73">
        <w:t xml:space="preserve">DNA extraction </w:t>
      </w:r>
      <w:r>
        <w:t xml:space="preserve">was performed using </w:t>
      </w:r>
      <w:r w:rsidRPr="007D5B73">
        <w:t xml:space="preserve">Qiagen </w:t>
      </w:r>
      <w:proofErr w:type="spellStart"/>
      <w:r w:rsidRPr="007D5B73">
        <w:t>DNeasy</w:t>
      </w:r>
      <w:proofErr w:type="spellEnd"/>
      <w:r w:rsidRPr="007D5B73">
        <w:t xml:space="preserve">® Blood &amp; Tissue Kit protocol with minor adjustments. Individual specimens were placed in 2 mL centrifuge tubes, treated with Buffer ATL, and gently pressed with a sterile ball-point tool before the addition of Proteinase K. Samples were incubated at 56 °C for 1 h, and the remaining steps of the Quick-Start Protocol were followed with elution in 150 µL Buffer AE. DNA yields were quantified by </w:t>
      </w:r>
      <w:proofErr w:type="spellStart"/>
      <w:r w:rsidRPr="007D5B73">
        <w:t>NanoDrop</w:t>
      </w:r>
      <w:proofErr w:type="spellEnd"/>
      <w:r w:rsidRPr="007D5B73">
        <w:t xml:space="preserve"> or Qubit™ Fluorometer; samples exceeding 20 ng/µL were diluted to ~1.3 ng/µL and used for PCR amplification. PCR products were checked by gel electrophoresis, purified with the Invitrogen </w:t>
      </w:r>
      <w:proofErr w:type="spellStart"/>
      <w:r w:rsidRPr="007D5B73">
        <w:t>PureLink</w:t>
      </w:r>
      <w:proofErr w:type="spellEnd"/>
      <w:r w:rsidRPr="007D5B73">
        <w:t>® PCR Purification Ki</w:t>
      </w:r>
      <w:r>
        <w:t xml:space="preserve">t and then </w:t>
      </w:r>
      <w:r w:rsidRPr="007D5B73">
        <w:t>submi</w:t>
      </w:r>
      <w:r>
        <w:t>tted to</w:t>
      </w:r>
      <w:r w:rsidRPr="007D5B73">
        <w:t xml:space="preserve"> Sanger sequencing (University of Dundee).</w:t>
      </w:r>
      <w:commentRangeEnd w:id="519"/>
      <w:r w:rsidR="0013409F">
        <w:rPr>
          <w:rStyle w:val="CommentReference"/>
        </w:rPr>
        <w:commentReference w:id="519"/>
      </w:r>
      <w:r w:rsidRPr="007D5B73">
        <w:br/>
      </w:r>
      <w:r w:rsidRPr="007D5B73">
        <w:br/>
      </w:r>
      <w:r>
        <w:t>S</w:t>
      </w:r>
      <w:r w:rsidRPr="007D5B73">
        <w:t xml:space="preserve">equences were trimmed and aligned using </w:t>
      </w:r>
      <w:proofErr w:type="spellStart"/>
      <w:r w:rsidRPr="007D5B73">
        <w:t>BioEdit</w:t>
      </w:r>
      <w:proofErr w:type="spellEnd"/>
      <w:r w:rsidRPr="007D5B73">
        <w:t xml:space="preserve"> Sequence Alignment Editor</w:t>
      </w:r>
      <w:r>
        <w:t xml:space="preserve"> and</w:t>
      </w:r>
      <w:r w:rsidRPr="007D5B73">
        <w:t xml:space="preserve"> </w:t>
      </w:r>
      <w:r>
        <w:t>t</w:t>
      </w:r>
      <w:r w:rsidRPr="007D5B73">
        <w:t>axonomic</w:t>
      </w:r>
      <w:r>
        <w:t>ally</w:t>
      </w:r>
      <w:r w:rsidRPr="007D5B73">
        <w:t xml:space="preserve"> assign</w:t>
      </w:r>
      <w:r>
        <w:t>ed using</w:t>
      </w:r>
      <w:r w:rsidRPr="007D5B73">
        <w:t xml:space="preserve"> BLAST searches against the NCBI GenBank database</w:t>
      </w:r>
      <w:r>
        <w:t>. A</w:t>
      </w:r>
      <w:r w:rsidRPr="007D5B73">
        <w:t xml:space="preserve"> threshold of ≥97% sequence similarity, amplicon length &gt;80 bp, and the lowest E-value </w:t>
      </w:r>
      <w:r>
        <w:t xml:space="preserve">was applied </w:t>
      </w:r>
      <w:r w:rsidRPr="007D5B73">
        <w:t>for species designation. Sequences not meeting these criteria were omitted.</w:t>
      </w:r>
    </w:p>
    <w:p w14:paraId="57A1828D" w14:textId="77777777" w:rsidR="00645784" w:rsidRPr="00241BF7" w:rsidRDefault="00645784" w:rsidP="00700D35">
      <w:pPr>
        <w:spacing w:line="276" w:lineRule="auto"/>
        <w:rPr>
          <w:i/>
          <w:iCs/>
        </w:rPr>
      </w:pPr>
      <w:commentRangeStart w:id="520"/>
      <w:r>
        <w:rPr>
          <w:i/>
          <w:iCs/>
        </w:rPr>
        <w:t xml:space="preserve">Planktonic </w:t>
      </w:r>
      <w:r w:rsidRPr="00241BF7">
        <w:rPr>
          <w:i/>
          <w:iCs/>
        </w:rPr>
        <w:t>Environmental DNA (eDNA)</w:t>
      </w:r>
      <w:commentRangeEnd w:id="520"/>
      <w:r w:rsidR="003238C1">
        <w:rPr>
          <w:rStyle w:val="CommentReference"/>
        </w:rPr>
        <w:commentReference w:id="520"/>
      </w:r>
    </w:p>
    <w:p w14:paraId="6A1A4492" w14:textId="77777777" w:rsidR="00645784" w:rsidRPr="00241BF7" w:rsidRDefault="00645784" w:rsidP="00700D35">
      <w:pPr>
        <w:spacing w:line="276" w:lineRule="auto"/>
      </w:pPr>
      <w:r w:rsidRPr="00241BF7">
        <w:lastRenderedPageBreak/>
        <w:t xml:space="preserve">Environmental DNA was extracted from seawater samples collected at the seaweed cultivation sites. A </w:t>
      </w:r>
      <w:proofErr w:type="spellStart"/>
      <w:r w:rsidRPr="00241BF7">
        <w:t>Niskin</w:t>
      </w:r>
      <w:proofErr w:type="spellEnd"/>
      <w:r w:rsidRPr="00241BF7">
        <w:t xml:space="preserve"> bottle was used to collect 5 L of seawater at 5 m depth. The water was transferred into a handheld sprayer pump adapted to hold two output </w:t>
      </w:r>
      <w:proofErr w:type="spellStart"/>
      <w:r w:rsidRPr="00241BF7">
        <w:t>tubings</w:t>
      </w:r>
      <w:proofErr w:type="spellEnd"/>
      <w:r w:rsidRPr="00241BF7">
        <w:t xml:space="preserve"> fitted with 0.2 µm </w:t>
      </w:r>
      <w:proofErr w:type="spellStart"/>
      <w:r w:rsidRPr="00241BF7">
        <w:t>Sterivex</w:t>
      </w:r>
      <w:proofErr w:type="spellEnd"/>
      <w:r w:rsidRPr="00241BF7">
        <w:t xml:space="preserve"> filters (Merck), allowing filtration of 500 mL seawater per filter. Filters were then air-dried and stored individually in 50 mL sterile centrifuge tubes at 4 °C until extraction.</w:t>
      </w:r>
    </w:p>
    <w:p w14:paraId="7ED4EAC4" w14:textId="6E68B6FA" w:rsidR="009D68C0" w:rsidRDefault="00645784" w:rsidP="00700D35">
      <w:pPr>
        <w:spacing w:line="276" w:lineRule="auto"/>
        <w:rPr>
          <w:color w:val="EE0000"/>
        </w:rPr>
      </w:pPr>
      <w:r w:rsidRPr="00241BF7">
        <w:t xml:space="preserve">DNA extraction was carried out using the Qiagen </w:t>
      </w:r>
      <w:proofErr w:type="spellStart"/>
      <w:r w:rsidRPr="00241BF7">
        <w:t>DNeasy</w:t>
      </w:r>
      <w:proofErr w:type="spellEnd"/>
      <w:r w:rsidRPr="00241BF7">
        <w:t xml:space="preserve">® Blood and Tissue Kit following the </w:t>
      </w:r>
      <w:r w:rsidRPr="009D68C0">
        <w:t xml:space="preserve">manufacturer’s Quick-Start Protocol with minor modifications. 500 µL of lysis buffer and 50µL of Proteinase K was added to each filter before being sealed on both sides and incubated overnight at 56 °C on a rotary wheel (~150 rpm). The lysate was then transferred to 2 mL centrifuge tubes and mixed with 500 µL AL buffer and 500 µL absolute ethanol. Solution was transferred in parts to a spin-column and centrifuged at 15,000 </w:t>
      </w:r>
      <w:proofErr w:type="spellStart"/>
      <w:r w:rsidRPr="009D68C0">
        <w:t>xg</w:t>
      </w:r>
      <w:proofErr w:type="spellEnd"/>
      <w:r w:rsidRPr="009D68C0">
        <w:t xml:space="preserve"> (1min) until all was used. 500 µL of AW1 wash buffer was added, and spun again at 15,000g (1min). 500 µL of AW2 wash buffer was then added, and spun again at 15,000g (2min).</w:t>
      </w:r>
      <w:r w:rsidR="009D68C0" w:rsidRPr="009D68C0">
        <w:t xml:space="preserve"> Wash buffers were discarded after each spin. Spin-columns were then spun with no buffer (15,000 </w:t>
      </w:r>
      <w:proofErr w:type="spellStart"/>
      <w:r w:rsidR="009D68C0" w:rsidRPr="009D68C0">
        <w:t>xg</w:t>
      </w:r>
      <w:proofErr w:type="spellEnd"/>
      <w:r w:rsidR="009D68C0" w:rsidRPr="009D68C0">
        <w:t xml:space="preserve"> for 1 min) to remove remaining trace ethanol. Finally, 55 µL of AE elution buffer was added to the spin-column, this was left for 5 minutes to incubate at room temperature before a final centrifuge into a collection Eppendorf (10,000 </w:t>
      </w:r>
      <w:proofErr w:type="spellStart"/>
      <w:r w:rsidR="009D68C0" w:rsidRPr="009D68C0">
        <w:t>xg</w:t>
      </w:r>
      <w:proofErr w:type="spellEnd"/>
      <w:r w:rsidR="009D68C0" w:rsidRPr="009D68C0">
        <w:t xml:space="preserve"> for 2 min). Sample purity and concentrations were tracked via Nanodrop and Qubit analysis, respectively.  </w:t>
      </w:r>
    </w:p>
    <w:p w14:paraId="112C7205" w14:textId="6FE0571E" w:rsidR="00645784" w:rsidRPr="009D68C0" w:rsidRDefault="00645784" w:rsidP="00700D35">
      <w:pPr>
        <w:spacing w:line="276" w:lineRule="auto"/>
        <w:rPr>
          <w:color w:val="EE0000"/>
        </w:rPr>
      </w:pPr>
      <w:r>
        <w:rPr>
          <w:color w:val="EE0000"/>
        </w:rPr>
        <w:t xml:space="preserve"> </w:t>
      </w:r>
      <w:r w:rsidR="009D68C0">
        <w:t>E</w:t>
      </w:r>
      <w:r w:rsidRPr="00241BF7">
        <w:t xml:space="preserve">xtracted DNA was amplified using a two-step PCR protocol </w:t>
      </w:r>
      <w:r>
        <w:t>that targeted</w:t>
      </w:r>
      <w:r w:rsidRPr="00241BF7">
        <w:t xml:space="preserve"> mitochondrial cytochrome c oxidase subunit I (COI) gene. The first PCR</w:t>
      </w:r>
      <w:r>
        <w:t xml:space="preserve"> used</w:t>
      </w:r>
      <w:r w:rsidRPr="00241BF7">
        <w:t xml:space="preserve"> 10 µL polymerase master mix, 1 µL each of forward and reverse primers, 0.16 µL bovine serum albumin, 5.84 µL molecular-grade water, and 2 µL DNA extract. Thermocycling conditions were: 95 °C for 5 min; 35 cycles of 95 °C for 1 min, 55 °C for 1 min, 72 °C for 1 min; and a final extension at 72 °C for 5 min.</w:t>
      </w:r>
    </w:p>
    <w:p w14:paraId="711EE827" w14:textId="77777777" w:rsidR="00645784" w:rsidRDefault="00645784" w:rsidP="00700D35">
      <w:pPr>
        <w:spacing w:line="276" w:lineRule="auto"/>
      </w:pPr>
      <w:r w:rsidRPr="00241BF7">
        <w:t xml:space="preserve">The second PCR used internal barcoding primers, and a reaction mix of 2.5 µL barcode (red plate), 8.7 µL H₂O, 12.5 µL Q5 polymerase, and 1.3 µL first-round PCR product per sample. Amplification products were checked by gel electrophoresis, purified using the Invitrogen </w:t>
      </w:r>
      <w:proofErr w:type="spellStart"/>
      <w:r w:rsidRPr="00241BF7">
        <w:t>PureLink</w:t>
      </w:r>
      <w:proofErr w:type="spellEnd"/>
      <w:r w:rsidRPr="00241BF7">
        <w:t>® PCR Purification Kit, and submitted for Sanger sequencing.</w:t>
      </w:r>
    </w:p>
    <w:p w14:paraId="2EFAFB35" w14:textId="6ADBFD49" w:rsidR="005978D6" w:rsidRDefault="005978D6" w:rsidP="00700D35">
      <w:pPr>
        <w:spacing w:line="276" w:lineRule="auto"/>
        <w:rPr>
          <w:i/>
          <w:iCs/>
        </w:rPr>
      </w:pPr>
      <w:r>
        <w:rPr>
          <w:i/>
          <w:iCs/>
        </w:rPr>
        <w:t>Data analysis</w:t>
      </w:r>
    </w:p>
    <w:p w14:paraId="1156FE7A" w14:textId="5DB57655" w:rsidR="005978D6" w:rsidRPr="005978D6" w:rsidRDefault="005978D6" w:rsidP="00700D35">
      <w:pPr>
        <w:spacing w:line="276" w:lineRule="auto"/>
      </w:pPr>
      <w:r>
        <w:t>D</w:t>
      </w:r>
      <w:r w:rsidRPr="005978D6">
        <w:t>ata analys</w:t>
      </w:r>
      <w:r>
        <w:t>i</w:t>
      </w:r>
      <w:r w:rsidRPr="005978D6">
        <w:t xml:space="preserve">s </w:t>
      </w:r>
      <w:r>
        <w:t>was</w:t>
      </w:r>
      <w:r w:rsidRPr="005978D6">
        <w:t xml:space="preserve"> performed in R (v4) using the</w:t>
      </w:r>
      <w:commentRangeStart w:id="521"/>
      <w:r w:rsidRPr="005978D6">
        <w:t xml:space="preserve"> </w:t>
      </w:r>
      <w:proofErr w:type="spellStart"/>
      <w:r w:rsidRPr="005978D6">
        <w:rPr>
          <w:i/>
          <w:iCs/>
        </w:rPr>
        <w:t>tidyverse</w:t>
      </w:r>
      <w:proofErr w:type="spellEnd"/>
      <w:r w:rsidRPr="005978D6">
        <w:t xml:space="preserve"> </w:t>
      </w:r>
      <w:commentRangeEnd w:id="521"/>
      <w:r w:rsidR="003238C1">
        <w:rPr>
          <w:rStyle w:val="CommentReference"/>
        </w:rPr>
        <w:commentReference w:id="521"/>
      </w:r>
      <w:r w:rsidRPr="005978D6">
        <w:t>framework for data wrangling and transformation. Plankton abundances, blade coverage, and eDNA read counts were standardised</w:t>
      </w:r>
      <w:r>
        <w:t xml:space="preserve"> and</w:t>
      </w:r>
      <w:r w:rsidRPr="005978D6">
        <w:t xml:space="preserve"> log-transformed w</w:t>
      </w:r>
      <w:r>
        <w:t xml:space="preserve">hen deemed </w:t>
      </w:r>
      <w:r w:rsidRPr="005978D6">
        <w:t xml:space="preserve">necessary. Heatmaps of seasonal dynamics </w:t>
      </w:r>
      <w:r>
        <w:t>t</w:t>
      </w:r>
      <w:r w:rsidRPr="005978D6">
        <w:t>emporal patterns of plankton abunda</w:t>
      </w:r>
      <w:r>
        <w:t xml:space="preserve">nces </w:t>
      </w:r>
      <w:r w:rsidRPr="005978D6">
        <w:t xml:space="preserve">were produced using </w:t>
      </w:r>
      <w:r>
        <w:t xml:space="preserve">ggplot2 </w:t>
      </w:r>
      <w:r w:rsidRPr="005978D6">
        <w:t xml:space="preserve">package. </w:t>
      </w:r>
      <w:del w:id="522" w:author="Sofie Spatharis" w:date="2025-09-16T12:23:00Z" w16du:dateUtc="2025-09-16T11:23:00Z">
        <w:r w:rsidRPr="005978D6" w:rsidDel="003238C1">
          <w:delText>Statistical analyses, including g</w:delText>
        </w:r>
      </w:del>
      <w:ins w:id="523" w:author="Sofie Spatharis" w:date="2025-09-16T12:23:00Z" w16du:dateUtc="2025-09-16T11:23:00Z">
        <w:r w:rsidR="003238C1">
          <w:t>G</w:t>
        </w:r>
      </w:ins>
      <w:r w:rsidRPr="005978D6">
        <w:t>eneralised linear models (GLMs)</w:t>
      </w:r>
      <w:ins w:id="524" w:author="Sofie Spatharis" w:date="2025-09-16T12:23:00Z" w16du:dateUtc="2025-09-16T11:23:00Z">
        <w:r w:rsidR="003238C1">
          <w:t xml:space="preserve"> were used to </w:t>
        </w:r>
      </w:ins>
      <w:ins w:id="525" w:author="Sofie Spatharis" w:date="2025-09-16T12:24:00Z" w16du:dateUtc="2025-09-16T11:24:00Z">
        <w:r w:rsidR="003238C1">
          <w:t xml:space="preserve">test the effect of depth on the prevalence of epibionts on </w:t>
        </w:r>
      </w:ins>
      <w:ins w:id="526" w:author="Sofie Spatharis" w:date="2025-09-17T15:19:00Z" w16du:dateUtc="2025-09-17T14:19:00Z">
        <w:r w:rsidR="001D328D">
          <w:t>fronds</w:t>
        </w:r>
      </w:ins>
      <w:ins w:id="527" w:author="Sofie Spatharis" w:date="2025-09-16T12:24:00Z" w16du:dateUtc="2025-09-16T11:24:00Z">
        <w:r w:rsidR="003238C1">
          <w:t>. More…</w:t>
        </w:r>
        <w:r w:rsidR="007D386B">
          <w:t>GAM on the dynamics of zooplankton</w:t>
        </w:r>
      </w:ins>
      <w:del w:id="528" w:author="Sofie Spatharis" w:date="2025-09-16T12:23:00Z" w16du:dateUtc="2025-09-16T11:23:00Z">
        <w:r w:rsidRPr="005978D6" w:rsidDel="003238C1">
          <w:delText xml:space="preserve"> and ANOVA tests, were conducted with significance </w:delText>
        </w:r>
        <w:r w:rsidDel="003238C1">
          <w:delText xml:space="preserve">determined </w:delText>
        </w:r>
        <w:r w:rsidRPr="005978D6" w:rsidDel="003238C1">
          <w:delText xml:space="preserve">at </w:delText>
        </w:r>
        <w:r w:rsidRPr="005978D6" w:rsidDel="003238C1">
          <w:rPr>
            <w:i/>
            <w:iCs/>
          </w:rPr>
          <w:delText>p</w:delText>
        </w:r>
        <w:r w:rsidRPr="005978D6" w:rsidDel="003238C1">
          <w:delText xml:space="preserve"> &lt; 0.05.</w:delText>
        </w:r>
      </w:del>
    </w:p>
    <w:p w14:paraId="5ED997A3" w14:textId="2A679D36" w:rsidR="4FDD748D" w:rsidRDefault="4FDD748D" w:rsidP="00700D35">
      <w:pPr>
        <w:spacing w:line="276" w:lineRule="auto"/>
      </w:pPr>
      <w:r>
        <w:br w:type="page"/>
      </w:r>
    </w:p>
    <w:p w14:paraId="4B870BEC" w14:textId="73D56541" w:rsidR="005B09D4" w:rsidRPr="00700D35" w:rsidRDefault="005B09D4" w:rsidP="00700D35">
      <w:pPr>
        <w:spacing w:line="276" w:lineRule="auto"/>
        <w:rPr>
          <w:b/>
          <w:bCs/>
        </w:rPr>
      </w:pPr>
      <w:r w:rsidRPr="00700D35">
        <w:rPr>
          <w:b/>
          <w:bCs/>
        </w:rPr>
        <w:lastRenderedPageBreak/>
        <w:t>Results</w:t>
      </w:r>
    </w:p>
    <w:p w14:paraId="4C429B25" w14:textId="21D90674" w:rsidR="00093C3B" w:rsidRPr="00700D35" w:rsidRDefault="00093C3B" w:rsidP="00700D35">
      <w:pPr>
        <w:spacing w:line="276" w:lineRule="auto"/>
        <w:rPr>
          <w:i/>
          <w:iCs/>
        </w:rPr>
      </w:pPr>
      <w:bookmarkStart w:id="529" w:name="_Hlk204765054"/>
      <w:r w:rsidRPr="00700D35">
        <w:rPr>
          <w:i/>
          <w:iCs/>
        </w:rPr>
        <w:t>Barcoding analysis for the detection of kelp epibionts</w:t>
      </w:r>
      <w:r w:rsidR="00BA5986">
        <w:rPr>
          <w:i/>
          <w:iCs/>
        </w:rPr>
        <w:t xml:space="preserve"> on the fronds</w:t>
      </w:r>
    </w:p>
    <w:bookmarkEnd w:id="529"/>
    <w:p w14:paraId="2D3AC0CA" w14:textId="12F9573B" w:rsidR="004D0BBA" w:rsidRDefault="004D0BBA" w:rsidP="00700D35">
      <w:pPr>
        <w:spacing w:line="276" w:lineRule="auto"/>
      </w:pPr>
      <w:r>
        <w:t>DNA barcoding greatly improved the</w:t>
      </w:r>
      <w:ins w:id="530" w:author="Sofie Spatharis" w:date="2025-09-16T15:49:00Z" w16du:dateUtc="2025-09-16T14:49:00Z">
        <w:r w:rsidR="00BA5986">
          <w:t xml:space="preserve"> taxonomic</w:t>
        </w:r>
      </w:ins>
      <w:r>
        <w:t xml:space="preserve"> resolution </w:t>
      </w:r>
      <w:del w:id="531" w:author="Sofie Spatharis" w:date="2025-09-16T15:49:00Z" w16du:dateUtc="2025-09-16T14:49:00Z">
        <w:r w:rsidDel="00BA5986">
          <w:delText xml:space="preserve">and accuracy </w:delText>
        </w:r>
      </w:del>
      <w:r>
        <w:t xml:space="preserve">of epibiont identifications, relative to traditional microscopy. Table 1 shows several taxa which were not confidently identified above </w:t>
      </w:r>
      <w:r w:rsidR="00DF1D6A">
        <w:t xml:space="preserve">the taxonomic level of </w:t>
      </w:r>
      <w:r>
        <w:t xml:space="preserve">order </w:t>
      </w:r>
      <w:r w:rsidR="00807A07">
        <w:t xml:space="preserve">during visual </w:t>
      </w:r>
      <w:r w:rsidR="00DF1D6A">
        <w:t>surveys but</w:t>
      </w:r>
      <w:r w:rsidR="00807A07">
        <w:t xml:space="preserve"> were successfully identified to species level using barcode sequencing. For example, </w:t>
      </w:r>
      <w:proofErr w:type="spellStart"/>
      <w:r w:rsidR="00807A07" w:rsidRPr="00807A07">
        <w:rPr>
          <w:i/>
          <w:iCs/>
        </w:rPr>
        <w:t>Caprella</w:t>
      </w:r>
      <w:proofErr w:type="spellEnd"/>
      <w:r w:rsidR="00807A07" w:rsidRPr="00807A07">
        <w:rPr>
          <w:i/>
          <w:iCs/>
        </w:rPr>
        <w:t xml:space="preserve"> mutica</w:t>
      </w:r>
      <w:r w:rsidR="00807A07" w:rsidRPr="00807A07">
        <w:t xml:space="preserve"> and </w:t>
      </w:r>
      <w:proofErr w:type="spellStart"/>
      <w:r w:rsidR="00807A07" w:rsidRPr="00807A07">
        <w:rPr>
          <w:i/>
          <w:iCs/>
        </w:rPr>
        <w:t>Jassa</w:t>
      </w:r>
      <w:proofErr w:type="spellEnd"/>
      <w:r w:rsidR="00807A07" w:rsidRPr="00807A07">
        <w:rPr>
          <w:i/>
          <w:iCs/>
        </w:rPr>
        <w:t xml:space="preserve"> </w:t>
      </w:r>
      <w:proofErr w:type="spellStart"/>
      <w:r w:rsidR="00807A07" w:rsidRPr="00807A07">
        <w:rPr>
          <w:i/>
          <w:iCs/>
        </w:rPr>
        <w:t>herdmani</w:t>
      </w:r>
      <w:proofErr w:type="spellEnd"/>
      <w:r w:rsidR="00807A07" w:rsidRPr="00807A07">
        <w:t xml:space="preserve"> were both confidently identified </w:t>
      </w:r>
      <w:r w:rsidR="00807A07">
        <w:t xml:space="preserve">with </w:t>
      </w:r>
      <w:r w:rsidR="00807A07" w:rsidRPr="00807A07">
        <w:t>100% sequence identity, while microscopy was unable to distinguish them beyond the broader taxonomic group.</w:t>
      </w:r>
      <w:r w:rsidR="00807A07">
        <w:t xml:space="preserve"> </w:t>
      </w:r>
      <w:r w:rsidR="00807A07" w:rsidRPr="00807A07">
        <w:t xml:space="preserve">Similarly, hydrozoan taxa such as </w:t>
      </w:r>
      <w:proofErr w:type="spellStart"/>
      <w:r w:rsidR="00807A07" w:rsidRPr="00807A07">
        <w:rPr>
          <w:i/>
          <w:iCs/>
        </w:rPr>
        <w:t>Ectopleura</w:t>
      </w:r>
      <w:proofErr w:type="spellEnd"/>
      <w:r w:rsidR="00807A07" w:rsidRPr="00807A07">
        <w:rPr>
          <w:i/>
          <w:iCs/>
        </w:rPr>
        <w:t xml:space="preserve"> larynx</w:t>
      </w:r>
      <w:r w:rsidR="00807A07" w:rsidRPr="00807A07">
        <w:t xml:space="preserve">, </w:t>
      </w:r>
      <w:proofErr w:type="spellStart"/>
      <w:r w:rsidR="00807A07" w:rsidRPr="00807A07">
        <w:rPr>
          <w:i/>
          <w:iCs/>
        </w:rPr>
        <w:t>Bougainvillia</w:t>
      </w:r>
      <w:proofErr w:type="spellEnd"/>
      <w:r w:rsidR="00807A07" w:rsidRPr="00807A07">
        <w:rPr>
          <w:i/>
          <w:iCs/>
        </w:rPr>
        <w:t xml:space="preserve"> </w:t>
      </w:r>
      <w:proofErr w:type="spellStart"/>
      <w:r w:rsidR="00807A07" w:rsidRPr="00807A07">
        <w:rPr>
          <w:i/>
          <w:iCs/>
        </w:rPr>
        <w:t>muscus</w:t>
      </w:r>
      <w:proofErr w:type="spellEnd"/>
      <w:r w:rsidR="00807A07" w:rsidRPr="00807A07">
        <w:t xml:space="preserve">, and </w:t>
      </w:r>
      <w:r w:rsidR="00807A07" w:rsidRPr="00807A07">
        <w:rPr>
          <w:i/>
          <w:iCs/>
        </w:rPr>
        <w:t xml:space="preserve">Clytia </w:t>
      </w:r>
      <w:proofErr w:type="spellStart"/>
      <w:r w:rsidR="00807A07" w:rsidRPr="00807A07">
        <w:rPr>
          <w:i/>
          <w:iCs/>
        </w:rPr>
        <w:t>hemisphaerica</w:t>
      </w:r>
      <w:proofErr w:type="spellEnd"/>
      <w:r w:rsidR="00807A07" w:rsidRPr="00807A07">
        <w:t xml:space="preserve"> were all </w:t>
      </w:r>
      <w:r w:rsidR="00807A07">
        <w:t>allocated</w:t>
      </w:r>
      <w:r w:rsidR="00807A07" w:rsidRPr="00807A07">
        <w:t xml:space="preserve"> to species level by barcoding despite being recorded only as “Hydroid” or left unclassified in </w:t>
      </w:r>
      <w:ins w:id="532" w:author="Sofie Spatharis" w:date="2025-09-16T15:51:00Z" w16du:dateUtc="2025-09-16T14:51:00Z">
        <w:r w:rsidR="00BA5986" w:rsidRPr="00807A07">
          <w:t>microscop</w:t>
        </w:r>
        <w:r w:rsidR="00BA5986">
          <w:t>ic observations of</w:t>
        </w:r>
        <w:r w:rsidR="00BA5986" w:rsidRPr="00807A07">
          <w:t xml:space="preserve"> </w:t>
        </w:r>
      </w:ins>
      <w:r w:rsidR="00807A07" w:rsidRPr="00807A07">
        <w:t xml:space="preserve">plankton and </w:t>
      </w:r>
      <w:del w:id="533" w:author="Sofie Spatharis" w:date="2025-09-16T15:51:00Z" w16du:dateUtc="2025-09-16T14:51:00Z">
        <w:r w:rsidR="00807A07" w:rsidRPr="00807A07" w:rsidDel="00BA5986">
          <w:delText>blade</w:delText>
        </w:r>
      </w:del>
      <w:ins w:id="534" w:author="Sofie Spatharis" w:date="2025-09-16T15:51:00Z" w16du:dateUtc="2025-09-16T14:51:00Z">
        <w:r w:rsidR="00BA5986">
          <w:t>fronds</w:t>
        </w:r>
      </w:ins>
      <w:del w:id="535" w:author="Sofie Spatharis" w:date="2025-09-16T15:51:00Z" w16du:dateUtc="2025-09-16T14:51:00Z">
        <w:r w:rsidR="00807A07" w:rsidRPr="00807A07" w:rsidDel="00BA5986">
          <w:delText xml:space="preserve"> microscopy</w:delText>
        </w:r>
      </w:del>
      <w:r w:rsidR="00807A07" w:rsidRPr="00807A07">
        <w:t xml:space="preserve">. </w:t>
      </w:r>
    </w:p>
    <w:p w14:paraId="32671CB0" w14:textId="13668AE0" w:rsidR="337956E8" w:rsidRPr="00700D35" w:rsidRDefault="004753BB" w:rsidP="00700D35">
      <w:pPr>
        <w:spacing w:line="276" w:lineRule="auto"/>
      </w:pPr>
      <w:r w:rsidRPr="004753BB">
        <w:t>Several barcoded taxa</w:t>
      </w:r>
      <w:r>
        <w:t xml:space="preserve"> including </w:t>
      </w:r>
      <w:proofErr w:type="spellStart"/>
      <w:r w:rsidRPr="004753BB">
        <w:rPr>
          <w:i/>
          <w:iCs/>
        </w:rPr>
        <w:t>Caprella</w:t>
      </w:r>
      <w:proofErr w:type="spellEnd"/>
      <w:r w:rsidRPr="004753BB">
        <w:rPr>
          <w:i/>
          <w:iCs/>
        </w:rPr>
        <w:t xml:space="preserve"> mutica</w:t>
      </w:r>
      <w:r w:rsidRPr="004753BB">
        <w:t xml:space="preserve">, </w:t>
      </w:r>
      <w:proofErr w:type="spellStart"/>
      <w:r w:rsidRPr="004753BB">
        <w:rPr>
          <w:i/>
          <w:iCs/>
        </w:rPr>
        <w:t>Jassa</w:t>
      </w:r>
      <w:proofErr w:type="spellEnd"/>
      <w:r w:rsidRPr="004753BB">
        <w:rPr>
          <w:i/>
          <w:iCs/>
        </w:rPr>
        <w:t xml:space="preserve"> </w:t>
      </w:r>
      <w:proofErr w:type="spellStart"/>
      <w:r w:rsidRPr="004753BB">
        <w:rPr>
          <w:i/>
          <w:iCs/>
        </w:rPr>
        <w:t>herdmani</w:t>
      </w:r>
      <w:proofErr w:type="spellEnd"/>
      <w:r w:rsidRPr="004753BB">
        <w:t xml:space="preserve">, </w:t>
      </w:r>
      <w:proofErr w:type="spellStart"/>
      <w:r w:rsidRPr="004753BB">
        <w:rPr>
          <w:i/>
          <w:iCs/>
        </w:rPr>
        <w:t>Hiatella</w:t>
      </w:r>
      <w:proofErr w:type="spellEnd"/>
      <w:r w:rsidRPr="004753BB">
        <w:rPr>
          <w:i/>
          <w:iCs/>
        </w:rPr>
        <w:t xml:space="preserve"> </w:t>
      </w:r>
      <w:proofErr w:type="spellStart"/>
      <w:r w:rsidRPr="004753BB">
        <w:rPr>
          <w:i/>
          <w:iCs/>
        </w:rPr>
        <w:t>arctica</w:t>
      </w:r>
      <w:proofErr w:type="spellEnd"/>
      <w:r w:rsidRPr="004753BB">
        <w:t xml:space="preserve">, </w:t>
      </w:r>
      <w:proofErr w:type="spellStart"/>
      <w:r w:rsidRPr="004753BB">
        <w:rPr>
          <w:i/>
          <w:iCs/>
        </w:rPr>
        <w:t>Ectopleura</w:t>
      </w:r>
      <w:proofErr w:type="spellEnd"/>
      <w:r w:rsidRPr="004753BB">
        <w:rPr>
          <w:i/>
          <w:iCs/>
        </w:rPr>
        <w:t xml:space="preserve"> larynx</w:t>
      </w:r>
      <w:r w:rsidRPr="004753BB">
        <w:t xml:space="preserve">, and </w:t>
      </w:r>
      <w:proofErr w:type="spellStart"/>
      <w:r w:rsidRPr="004753BB">
        <w:rPr>
          <w:i/>
          <w:iCs/>
        </w:rPr>
        <w:t>Bougainvillia</w:t>
      </w:r>
      <w:proofErr w:type="spellEnd"/>
      <w:r w:rsidRPr="004753BB">
        <w:rPr>
          <w:i/>
          <w:iCs/>
        </w:rPr>
        <w:t xml:space="preserve"> </w:t>
      </w:r>
      <w:proofErr w:type="spellStart"/>
      <w:r w:rsidRPr="004753BB">
        <w:rPr>
          <w:i/>
          <w:iCs/>
        </w:rPr>
        <w:t>muscus</w:t>
      </w:r>
      <w:proofErr w:type="spellEnd"/>
      <w:r>
        <w:t xml:space="preserve"> </w:t>
      </w:r>
      <w:r w:rsidRPr="004753BB">
        <w:t xml:space="preserve">were also recorded from rope scrubs, </w:t>
      </w:r>
      <w:commentRangeStart w:id="536"/>
      <w:r w:rsidRPr="004753BB">
        <w:t xml:space="preserve">indicating that these species may establish on farm infrastructure prior to kelp blade development. </w:t>
      </w:r>
      <w:commentRangeEnd w:id="536"/>
      <w:r w:rsidR="00BA5986">
        <w:rPr>
          <w:rStyle w:val="CommentReference"/>
        </w:rPr>
        <w:commentReference w:id="536"/>
      </w:r>
      <w:commentRangeStart w:id="537"/>
      <w:r w:rsidR="001C28FE">
        <w:t>Furthermore,</w:t>
      </w:r>
      <w:r w:rsidRPr="004753BB">
        <w:t xml:space="preserve"> </w:t>
      </w:r>
      <w:r w:rsidR="001C28FE">
        <w:t xml:space="preserve">the key epibiont species; </w:t>
      </w:r>
      <w:r w:rsidR="001C28FE">
        <w:rPr>
          <w:i/>
          <w:iCs/>
        </w:rPr>
        <w:t xml:space="preserve">Electra </w:t>
      </w:r>
      <w:proofErr w:type="spellStart"/>
      <w:proofErr w:type="gramStart"/>
      <w:r w:rsidR="001C28FE">
        <w:rPr>
          <w:i/>
          <w:iCs/>
        </w:rPr>
        <w:t>pilosa</w:t>
      </w:r>
      <w:proofErr w:type="spellEnd"/>
      <w:r w:rsidR="001C28FE">
        <w:rPr>
          <w:i/>
          <w:iCs/>
        </w:rPr>
        <w:t xml:space="preserve"> </w:t>
      </w:r>
      <w:r w:rsidRPr="004753BB">
        <w:t xml:space="preserve"> was</w:t>
      </w:r>
      <w:proofErr w:type="gramEnd"/>
      <w:r w:rsidRPr="004753BB">
        <w:t xml:space="preserve"> confirmed </w:t>
      </w:r>
      <w:ins w:id="538" w:author="Sofie Spatharis" w:date="2025-09-16T15:53:00Z" w16du:dateUtc="2025-09-16T14:53:00Z">
        <w:r w:rsidR="00BA5986">
          <w:t>from ropes via</w:t>
        </w:r>
      </w:ins>
      <w:del w:id="539" w:author="Sofie Spatharis" w:date="2025-09-16T15:53:00Z" w16du:dateUtc="2025-09-16T14:53:00Z">
        <w:r w:rsidRPr="004753BB" w:rsidDel="00BA5986">
          <w:delText>through</w:delText>
        </w:r>
      </w:del>
      <w:r w:rsidRPr="004753BB">
        <w:t xml:space="preserve"> barcoding</w:t>
      </w:r>
      <w:del w:id="540" w:author="Sofie Spatharis" w:date="2025-09-16T15:54:00Z" w16du:dateUtc="2025-09-16T14:54:00Z">
        <w:r w:rsidRPr="004753BB" w:rsidDel="00BA5986">
          <w:delText xml:space="preserve"> at 97.7% identity and detected on ropes</w:delText>
        </w:r>
      </w:del>
      <w:r w:rsidRPr="004753BB">
        <w:t>, supporting the interpretation of rope colonisation as a precursor to blade settlement.</w:t>
      </w:r>
      <w:commentRangeEnd w:id="537"/>
      <w:r w:rsidR="006E0E21">
        <w:rPr>
          <w:rStyle w:val="CommentReference"/>
        </w:rPr>
        <w:commentReference w:id="537"/>
      </w:r>
    </w:p>
    <w:p w14:paraId="2C50F6B6" w14:textId="782ECC53" w:rsidR="00556FEA" w:rsidRPr="00700D35" w:rsidDel="00333DFA" w:rsidRDefault="00093C3B" w:rsidP="00700D35">
      <w:pPr>
        <w:spacing w:line="276" w:lineRule="auto"/>
        <w:rPr>
          <w:del w:id="541" w:author="Sofie Spatharis" w:date="2025-09-16T16:14:00Z" w16du:dateUtc="2025-09-16T15:14:00Z"/>
          <w:i/>
          <w:iCs/>
        </w:rPr>
      </w:pPr>
      <w:del w:id="542" w:author="Sofie Spatharis" w:date="2025-09-16T16:14:00Z" w16du:dateUtc="2025-09-16T15:14:00Z">
        <w:r w:rsidRPr="00700D35" w:rsidDel="00333DFA">
          <w:rPr>
            <w:i/>
            <w:iCs/>
          </w:rPr>
          <w:delText>Assessing the efficiency of eDNA vs microscopy in detecting the planktonic stages of kelp epibionts</w:delText>
        </w:r>
      </w:del>
    </w:p>
    <w:p w14:paraId="7D600D46" w14:textId="4C525868" w:rsidR="00556FEA" w:rsidDel="00333DFA" w:rsidRDefault="323B186D" w:rsidP="00700D35">
      <w:pPr>
        <w:spacing w:line="276" w:lineRule="auto"/>
        <w:rPr>
          <w:del w:id="543" w:author="Sofie Spatharis" w:date="2025-09-16T16:14:00Z" w16du:dateUtc="2025-09-16T15:14:00Z"/>
        </w:rPr>
      </w:pPr>
      <w:commentRangeStart w:id="544"/>
      <w:del w:id="545" w:author="Sofie Spatharis" w:date="2025-09-16T16:14:00Z" w16du:dateUtc="2025-09-16T15:14:00Z">
        <w:r w:rsidDel="00333DFA">
          <w:delText>Co</w:delText>
        </w:r>
        <w:commentRangeEnd w:id="544"/>
        <w:r w:rsidR="00194F63" w:rsidDel="00333DFA">
          <w:rPr>
            <w:rStyle w:val="CommentReference"/>
          </w:rPr>
          <w:commentReference w:id="544"/>
        </w:r>
        <w:r w:rsidDel="00333DFA">
          <w:delText xml:space="preserve">mparisons between eDNA and microscopy datasets revealed both overlaps and discrepancies in detection of epibiont taxa. </w:delText>
        </w:r>
        <w:r w:rsidR="0C8E991A" w:rsidRPr="4FDD748D" w:rsidDel="00333DFA">
          <w:rPr>
            <w:rFonts w:ascii="Aptos" w:eastAsia="Aptos" w:hAnsi="Aptos" w:cs="Aptos"/>
          </w:rPr>
          <w:delText>Across all five target groups, detection</w:delText>
        </w:r>
      </w:del>
      <w:del w:id="546" w:author="Sofie Spatharis" w:date="2025-09-16T16:04:00Z" w16du:dateUtc="2025-09-16T15:04:00Z">
        <w:r w:rsidR="0C8E991A" w:rsidRPr="4FDD748D" w:rsidDel="00194F63">
          <w:rPr>
            <w:rFonts w:ascii="Aptos" w:eastAsia="Aptos" w:hAnsi="Aptos" w:cs="Aptos"/>
          </w:rPr>
          <w:delText xml:space="preserve">s were generally more consistent and taxonomically specific in </w:delText>
        </w:r>
      </w:del>
      <w:del w:id="547" w:author="Sofie Spatharis" w:date="2025-09-16T16:14:00Z" w16du:dateUtc="2025-09-16T15:14:00Z">
        <w:r w:rsidR="0C8E991A" w:rsidRPr="4FDD748D" w:rsidDel="00333DFA">
          <w:rPr>
            <w:rFonts w:ascii="Aptos" w:eastAsia="Aptos" w:hAnsi="Aptos" w:cs="Aptos"/>
          </w:rPr>
          <w:delText xml:space="preserve">eDNA data. </w:delText>
        </w:r>
        <w:r w:rsidR="0C8E991A" w:rsidRPr="00333DFA" w:rsidDel="00333DFA">
          <w:rPr>
            <w:rFonts w:ascii="Aptos" w:eastAsia="Aptos" w:hAnsi="Aptos" w:cs="Aptos"/>
            <w:highlight w:val="yellow"/>
            <w:rPrChange w:id="548" w:author="Sofie Spatharis" w:date="2025-09-16T16:10:00Z" w16du:dateUtc="2025-09-16T15:10:00Z">
              <w:rPr>
                <w:rFonts w:ascii="Aptos" w:eastAsia="Aptos" w:hAnsi="Aptos" w:cs="Aptos"/>
              </w:rPr>
            </w:rPrChange>
          </w:rPr>
          <w:delText>Although several species were successfully identified by both methods, they often</w:delText>
        </w:r>
        <w:r w:rsidR="69B8DB97" w:rsidRPr="00333DFA" w:rsidDel="00333DFA">
          <w:rPr>
            <w:rFonts w:ascii="Aptos" w:eastAsia="Aptos" w:hAnsi="Aptos" w:cs="Aptos"/>
            <w:highlight w:val="yellow"/>
            <w:rPrChange w:id="549" w:author="Sofie Spatharis" w:date="2025-09-16T16:10:00Z" w16du:dateUtc="2025-09-16T15:10:00Z">
              <w:rPr>
                <w:rFonts w:ascii="Aptos" w:eastAsia="Aptos" w:hAnsi="Aptos" w:cs="Aptos"/>
              </w:rPr>
            </w:rPrChange>
          </w:rPr>
          <w:delText xml:space="preserve"> varied in</w:delText>
        </w:r>
        <w:r w:rsidR="0C8E991A" w:rsidRPr="00333DFA" w:rsidDel="00333DFA">
          <w:rPr>
            <w:rFonts w:ascii="Aptos" w:eastAsia="Aptos" w:hAnsi="Aptos" w:cs="Aptos"/>
            <w:highlight w:val="yellow"/>
            <w:rPrChange w:id="550" w:author="Sofie Spatharis" w:date="2025-09-16T16:10:00Z" w16du:dateUtc="2025-09-16T15:10:00Z">
              <w:rPr>
                <w:rFonts w:ascii="Aptos" w:eastAsia="Aptos" w:hAnsi="Aptos" w:cs="Aptos"/>
              </w:rPr>
            </w:rPrChange>
          </w:rPr>
          <w:delText xml:space="preserve"> taxonomic depth</w:delText>
        </w:r>
        <w:r w:rsidR="6A284E49" w:rsidRPr="00333DFA" w:rsidDel="00333DFA">
          <w:rPr>
            <w:rFonts w:ascii="Aptos" w:eastAsia="Aptos" w:hAnsi="Aptos" w:cs="Aptos"/>
            <w:highlight w:val="yellow"/>
            <w:rPrChange w:id="551" w:author="Sofie Spatharis" w:date="2025-09-16T16:10:00Z" w16du:dateUtc="2025-09-16T15:10:00Z">
              <w:rPr>
                <w:rFonts w:ascii="Aptos" w:eastAsia="Aptos" w:hAnsi="Aptos" w:cs="Aptos"/>
              </w:rPr>
            </w:rPrChange>
          </w:rPr>
          <w:delText>.</w:delText>
        </w:r>
        <w:r w:rsidR="00016DF9" w:rsidDel="00333DFA">
          <w:rPr>
            <w:rFonts w:ascii="Aptos" w:eastAsia="Aptos" w:hAnsi="Aptos" w:cs="Aptos"/>
          </w:rPr>
          <w:delText xml:space="preserve"> </w:delText>
        </w:r>
        <w:r w:rsidR="00016DF9" w:rsidRPr="00016DF9" w:rsidDel="00333DFA">
          <w:delText>Microscop</w:delText>
        </w:r>
        <w:r w:rsidR="00016DF9" w:rsidDel="00333DFA">
          <w:delText xml:space="preserve">ic analysis showed </w:delText>
        </w:r>
      </w:del>
      <w:del w:id="552" w:author="Sofie Spatharis" w:date="2025-09-16T16:10:00Z" w16du:dateUtc="2025-09-16T15:10:00Z">
        <w:r w:rsidR="00016DF9" w:rsidDel="00333DFA">
          <w:delText>early-life stage presence of</w:delText>
        </w:r>
      </w:del>
      <w:del w:id="553" w:author="Sofie Spatharis" w:date="2025-09-16T16:14:00Z" w16du:dateUtc="2025-09-16T15:14:00Z">
        <w:r w:rsidR="00016DF9" w:rsidDel="00333DFA">
          <w:delText xml:space="preserve"> </w:delText>
        </w:r>
        <w:r w:rsidR="00016DF9" w:rsidRPr="00016DF9" w:rsidDel="00333DFA">
          <w:delText>Hydrozoan</w:delText>
        </w:r>
        <w:r w:rsidR="00016DF9" w:rsidDel="00333DFA">
          <w:delText>s</w:delText>
        </w:r>
        <w:r w:rsidR="00016DF9" w:rsidRPr="00016DF9" w:rsidDel="00333DFA">
          <w:delText>, Bryozoan</w:delText>
        </w:r>
        <w:r w:rsidR="00016DF9" w:rsidDel="00333DFA">
          <w:delText>s</w:delText>
        </w:r>
        <w:r w:rsidR="00016DF9" w:rsidRPr="00016DF9" w:rsidDel="00333DFA">
          <w:delText xml:space="preserve"> and Bivalve</w:delText>
        </w:r>
        <w:r w:rsidR="00016DF9" w:rsidDel="00333DFA">
          <w:delText xml:space="preserve">s </w:delText>
        </w:r>
      </w:del>
      <w:del w:id="554" w:author="Sofie Spatharis" w:date="2025-09-16T16:10:00Z" w16du:dateUtc="2025-09-16T15:10:00Z">
        <w:r w:rsidR="00016DF9" w:rsidDel="00333DFA">
          <w:delText xml:space="preserve">to </w:delText>
        </w:r>
        <w:r w:rsidR="00016DF9" w:rsidRPr="00016DF9" w:rsidDel="00333DFA">
          <w:delText>peak</w:delText>
        </w:r>
        <w:r w:rsidR="00016DF9" w:rsidDel="00333DFA">
          <w:delText xml:space="preserve"> </w:delText>
        </w:r>
        <w:r w:rsidR="00016DF9" w:rsidRPr="00016DF9" w:rsidDel="00333DFA">
          <w:delText xml:space="preserve">in </w:delText>
        </w:r>
        <w:r w:rsidR="00016DF9" w:rsidDel="00333DFA">
          <w:delText>p</w:delText>
        </w:r>
        <w:r w:rsidR="00016DF9" w:rsidRPr="00016DF9" w:rsidDel="00333DFA">
          <w:delText>lankton</w:delText>
        </w:r>
        <w:r w:rsidR="00016DF9" w:rsidDel="00333DFA">
          <w:delText xml:space="preserve"> counts</w:delText>
        </w:r>
        <w:r w:rsidR="00016DF9" w:rsidRPr="00016DF9" w:rsidDel="00333DFA">
          <w:delText xml:space="preserve"> </w:delText>
        </w:r>
      </w:del>
      <w:del w:id="555" w:author="Sofie Spatharis" w:date="2025-09-16T16:14:00Z" w16du:dateUtc="2025-09-16T15:14:00Z">
        <w:r w:rsidR="00016DF9" w:rsidRPr="00016DF9" w:rsidDel="00333DFA">
          <w:delText xml:space="preserve">two weeks before maximum coverage </w:delText>
        </w:r>
        <w:r w:rsidR="00016DF9" w:rsidDel="00333DFA">
          <w:delText xml:space="preserve">was seen </w:delText>
        </w:r>
        <w:r w:rsidR="00016DF9" w:rsidRPr="00016DF9" w:rsidDel="00333DFA">
          <w:delText xml:space="preserve">on Saccharina blades. </w:delText>
        </w:r>
        <w:r w:rsidR="00016DF9" w:rsidDel="00333DFA">
          <w:delText>However, m</w:delText>
        </w:r>
        <w:r w:rsidR="00016DF9" w:rsidRPr="00016DF9" w:rsidDel="00333DFA">
          <w:delText>axim</w:delText>
        </w:r>
        <w:r w:rsidR="00016DF9" w:rsidDel="00333DFA">
          <w:delText>um</w:delText>
        </w:r>
        <w:r w:rsidR="00016DF9" w:rsidRPr="00016DF9" w:rsidDel="00333DFA">
          <w:delText xml:space="preserve"> eDNA reads and microscopy abundances</w:delText>
        </w:r>
        <w:r w:rsidR="00016DF9" w:rsidDel="00333DFA">
          <w:delText xml:space="preserve"> for the same epibiont taxa</w:delText>
        </w:r>
        <w:r w:rsidR="00016DF9" w:rsidRPr="00016DF9" w:rsidDel="00333DFA">
          <w:delText xml:space="preserve"> did not coincide temporally.</w:delText>
        </w:r>
      </w:del>
    </w:p>
    <w:p w14:paraId="693EA941" w14:textId="77777777" w:rsidR="00016DF9" w:rsidRDefault="00016DF9" w:rsidP="00700D35">
      <w:pPr>
        <w:spacing w:line="276" w:lineRule="auto"/>
      </w:pPr>
    </w:p>
    <w:p w14:paraId="21BD2DB9" w14:textId="77777777" w:rsidR="00016DF9" w:rsidRDefault="00016DF9" w:rsidP="00700D35">
      <w:pPr>
        <w:spacing w:line="276" w:lineRule="auto"/>
      </w:pPr>
    </w:p>
    <w:p w14:paraId="7A9539F3" w14:textId="77777777" w:rsidR="00016DF9" w:rsidRDefault="00016DF9" w:rsidP="00700D35">
      <w:pPr>
        <w:spacing w:line="276" w:lineRule="auto"/>
      </w:pPr>
    </w:p>
    <w:p w14:paraId="1DC46C74" w14:textId="77777777" w:rsidR="00016DF9" w:rsidRDefault="00016DF9" w:rsidP="00700D35">
      <w:pPr>
        <w:spacing w:line="276" w:lineRule="auto"/>
      </w:pPr>
    </w:p>
    <w:p w14:paraId="18E5ED9F" w14:textId="77777777" w:rsidR="00016DF9" w:rsidRDefault="00016DF9" w:rsidP="00700D35">
      <w:pPr>
        <w:spacing w:line="276" w:lineRule="auto"/>
      </w:pPr>
    </w:p>
    <w:p w14:paraId="34555A87" w14:textId="77777777" w:rsidR="00016DF9" w:rsidRDefault="00016DF9" w:rsidP="00700D35">
      <w:pPr>
        <w:spacing w:line="276" w:lineRule="auto"/>
      </w:pPr>
    </w:p>
    <w:p w14:paraId="0DB2401D" w14:textId="77777777" w:rsidR="00016DF9" w:rsidRDefault="00016DF9" w:rsidP="00700D35">
      <w:pPr>
        <w:spacing w:line="276" w:lineRule="auto"/>
      </w:pPr>
    </w:p>
    <w:p w14:paraId="2E857D05" w14:textId="77777777" w:rsidR="00016DF9" w:rsidRDefault="00016DF9" w:rsidP="00700D35">
      <w:pPr>
        <w:spacing w:line="276" w:lineRule="auto"/>
      </w:pPr>
    </w:p>
    <w:p w14:paraId="75D177C6" w14:textId="77777777" w:rsidR="00016DF9" w:rsidRDefault="00016DF9" w:rsidP="00700D35">
      <w:pPr>
        <w:spacing w:line="276" w:lineRule="auto"/>
      </w:pPr>
    </w:p>
    <w:p w14:paraId="1EC7279E" w14:textId="77777777" w:rsidR="00016DF9" w:rsidRDefault="00016DF9" w:rsidP="00700D35">
      <w:pPr>
        <w:spacing w:line="276" w:lineRule="auto"/>
      </w:pPr>
    </w:p>
    <w:p w14:paraId="3D1A9089" w14:textId="77777777" w:rsidR="00016DF9" w:rsidRDefault="00016DF9" w:rsidP="00700D35">
      <w:pPr>
        <w:spacing w:line="276" w:lineRule="auto"/>
      </w:pPr>
    </w:p>
    <w:p w14:paraId="06960980" w14:textId="77777777" w:rsidR="00016DF9" w:rsidRDefault="00016DF9" w:rsidP="00700D35">
      <w:pPr>
        <w:spacing w:line="276" w:lineRule="auto"/>
      </w:pPr>
    </w:p>
    <w:p w14:paraId="09F374D6" w14:textId="77777777" w:rsidR="00016DF9" w:rsidRDefault="00016DF9" w:rsidP="00700D35">
      <w:pPr>
        <w:spacing w:line="276" w:lineRule="auto"/>
      </w:pPr>
    </w:p>
    <w:p w14:paraId="49939663" w14:textId="77777777" w:rsidR="00016DF9" w:rsidRDefault="00016DF9" w:rsidP="00700D35">
      <w:pPr>
        <w:spacing w:line="276" w:lineRule="auto"/>
      </w:pPr>
    </w:p>
    <w:p w14:paraId="25534E92" w14:textId="77777777" w:rsidR="00016DF9" w:rsidDel="00C20E5C" w:rsidRDefault="00016DF9" w:rsidP="00AE6BFB">
      <w:pPr>
        <w:rPr>
          <w:del w:id="556" w:author="Calum Young" w:date="2025-09-16T16:50:00Z" w16du:dateUtc="2025-09-16T15:50:00Z"/>
          <w:sz w:val="20"/>
          <w:szCs w:val="20"/>
        </w:rPr>
      </w:pPr>
    </w:p>
    <w:p w14:paraId="0A55DEC4" w14:textId="77777777" w:rsidR="00C20E5C" w:rsidRDefault="00C20E5C" w:rsidP="00700D35">
      <w:pPr>
        <w:spacing w:line="276" w:lineRule="auto"/>
        <w:rPr>
          <w:ins w:id="557" w:author="Calum Young" w:date="2025-09-16T16:50:00Z" w16du:dateUtc="2025-09-16T15:50:00Z"/>
        </w:rPr>
      </w:pPr>
    </w:p>
    <w:p w14:paraId="66CBF1C5" w14:textId="77777777" w:rsidR="006728F6" w:rsidRDefault="006728F6" w:rsidP="00AE6BFB">
      <w:pPr>
        <w:rPr>
          <w:ins w:id="558" w:author="Calum Young" w:date="2025-09-16T16:50:00Z" w16du:dateUtc="2025-09-16T15:50:00Z"/>
          <w:i/>
          <w:iCs/>
        </w:rPr>
      </w:pPr>
    </w:p>
    <w:p w14:paraId="2552DE42" w14:textId="77777777" w:rsidR="006728F6" w:rsidRDefault="006728F6" w:rsidP="00AE6BFB">
      <w:pPr>
        <w:rPr>
          <w:ins w:id="559" w:author="Calum Young" w:date="2025-09-16T16:50:00Z" w16du:dateUtc="2025-09-16T15:50:00Z"/>
          <w:i/>
          <w:iCs/>
        </w:rPr>
      </w:pPr>
    </w:p>
    <w:p w14:paraId="62815D7B" w14:textId="77777777" w:rsidR="006728F6" w:rsidRDefault="006728F6" w:rsidP="00AE6BFB">
      <w:pPr>
        <w:rPr>
          <w:ins w:id="560" w:author="Calum Young" w:date="2025-09-16T16:50:00Z" w16du:dateUtc="2025-09-16T15:50:00Z"/>
          <w:i/>
          <w:iCs/>
        </w:rPr>
      </w:pPr>
    </w:p>
    <w:p w14:paraId="0BBC3A3D" w14:textId="77777777" w:rsidR="006728F6" w:rsidRDefault="006728F6" w:rsidP="00AE6BFB">
      <w:pPr>
        <w:rPr>
          <w:ins w:id="561" w:author="Calum Young" w:date="2025-09-16T16:50:00Z" w16du:dateUtc="2025-09-16T15:50:00Z"/>
          <w:i/>
          <w:iCs/>
        </w:rPr>
      </w:pPr>
    </w:p>
    <w:p w14:paraId="3340FAFC" w14:textId="77777777" w:rsidR="006728F6" w:rsidRDefault="006728F6" w:rsidP="00AE6BFB">
      <w:pPr>
        <w:rPr>
          <w:ins w:id="562" w:author="Calum Young" w:date="2025-09-16T16:50:00Z" w16du:dateUtc="2025-09-16T15:50:00Z"/>
          <w:i/>
          <w:iCs/>
        </w:rPr>
      </w:pPr>
    </w:p>
    <w:p w14:paraId="05DA0035" w14:textId="77777777" w:rsidR="006728F6" w:rsidRDefault="006728F6" w:rsidP="00AE6BFB">
      <w:pPr>
        <w:rPr>
          <w:ins w:id="563" w:author="Calum Young" w:date="2025-09-16T16:50:00Z" w16du:dateUtc="2025-09-16T15:50:00Z"/>
          <w:i/>
          <w:iCs/>
        </w:rPr>
      </w:pPr>
    </w:p>
    <w:p w14:paraId="208869E1" w14:textId="58C200D0" w:rsidR="00AE6BFB" w:rsidRDefault="00AE6BFB" w:rsidP="00AE6BFB">
      <w:pPr>
        <w:rPr>
          <w:ins w:id="564" w:author="Sofie Spatharis" w:date="2025-09-15T15:19:00Z" w16du:dateUtc="2025-09-15T14:19:00Z"/>
          <w:i/>
          <w:iCs/>
          <w:lang w:val="en-US"/>
        </w:rPr>
      </w:pPr>
      <w:r w:rsidRPr="00AE6BFB">
        <w:rPr>
          <w:i/>
          <w:iCs/>
        </w:rPr>
        <w:lastRenderedPageBreak/>
        <w:t xml:space="preserve">Table </w:t>
      </w:r>
      <w:r w:rsidRPr="00AE6BFB">
        <w:rPr>
          <w:i/>
          <w:iCs/>
        </w:rPr>
        <w:fldChar w:fldCharType="begin"/>
      </w:r>
      <w:r w:rsidRPr="00AE6BFB">
        <w:rPr>
          <w:i/>
          <w:iCs/>
        </w:rPr>
        <w:instrText xml:space="preserve"> SEQ Table \* ARABIC </w:instrText>
      </w:r>
      <w:r w:rsidRPr="00AE6BFB">
        <w:rPr>
          <w:i/>
          <w:iCs/>
        </w:rPr>
        <w:fldChar w:fldCharType="separate"/>
      </w:r>
      <w:r w:rsidRPr="00AE6BFB">
        <w:rPr>
          <w:i/>
          <w:iCs/>
        </w:rPr>
        <w:t>1</w:t>
      </w:r>
      <w:r w:rsidRPr="00AE6BFB">
        <w:rPr>
          <w:i/>
          <w:iCs/>
        </w:rPr>
        <w:fldChar w:fldCharType="end"/>
      </w:r>
      <w:r w:rsidRPr="00AE6BFB">
        <w:rPr>
          <w:i/>
          <w:iCs/>
        </w:rPr>
        <w:t xml:space="preserve">. Summary of epibiont taxa identified and the highest taxonomic resolution achieved by each method: visual identification from </w:t>
      </w:r>
      <w:del w:id="565" w:author="Sofie Spatharis" w:date="2025-09-17T15:19:00Z" w16du:dateUtc="2025-09-17T14:19:00Z">
        <w:r w:rsidRPr="00AE6BFB" w:rsidDel="001D328D">
          <w:rPr>
            <w:i/>
            <w:iCs/>
          </w:rPr>
          <w:delText>blades</w:delText>
        </w:r>
      </w:del>
      <w:ins w:id="566" w:author="Sofie Spatharis" w:date="2025-09-17T15:19:00Z" w16du:dateUtc="2025-09-17T14:19:00Z">
        <w:r w:rsidR="001D328D">
          <w:rPr>
            <w:i/>
            <w:iCs/>
          </w:rPr>
          <w:t>fronds</w:t>
        </w:r>
      </w:ins>
      <w:r w:rsidRPr="00AE6BFB">
        <w:rPr>
          <w:i/>
          <w:iCs/>
        </w:rPr>
        <w:t xml:space="preserve">, planktonic microscopy surveys, COI metabarcoding and DNA barcoding of individuals sampled from </w:t>
      </w:r>
      <w:del w:id="567" w:author="Sofie Spatharis" w:date="2025-09-17T15:19:00Z" w16du:dateUtc="2025-09-17T14:19:00Z">
        <w:r w:rsidRPr="00AE6BFB" w:rsidDel="001D328D">
          <w:rPr>
            <w:i/>
            <w:iCs/>
          </w:rPr>
          <w:delText>blades</w:delText>
        </w:r>
      </w:del>
      <w:ins w:id="568" w:author="Sofie Spatharis" w:date="2025-09-17T15:19:00Z" w16du:dateUtc="2025-09-17T14:19:00Z">
        <w:r w:rsidR="001D328D">
          <w:rPr>
            <w:i/>
            <w:iCs/>
          </w:rPr>
          <w:t>fronds</w:t>
        </w:r>
      </w:ins>
      <w:r w:rsidRPr="00AE6BFB">
        <w:rPr>
          <w:i/>
          <w:iCs/>
        </w:rPr>
        <w:t>. Percentage value (%) denotes the percentage identity match of the sequence with</w:t>
      </w:r>
      <w:r w:rsidRPr="00AE6BFB">
        <w:rPr>
          <w:i/>
          <w:iCs/>
          <w:lang w:val="en-US"/>
        </w:rPr>
        <w:t xml:space="preserve"> with GenBank database. Rope scrub presence (Y/N) denotes taxa identification from scrubbing of farm ropes prior to seaweed seeding.</w:t>
      </w:r>
    </w:p>
    <w:tbl>
      <w:tblPr>
        <w:tblStyle w:val="PlainTable1"/>
        <w:tblpPr w:leftFromText="180" w:rightFromText="180" w:vertAnchor="page" w:horzAnchor="margin" w:tblpY="2545"/>
        <w:tblW w:w="10615" w:type="dxa"/>
        <w:tblLayout w:type="fixed"/>
        <w:tblLook w:val="04A0" w:firstRow="1" w:lastRow="0" w:firstColumn="1" w:lastColumn="0" w:noHBand="0" w:noVBand="1"/>
      </w:tblPr>
      <w:tblGrid>
        <w:gridCol w:w="1402"/>
        <w:gridCol w:w="1287"/>
        <w:gridCol w:w="1559"/>
        <w:gridCol w:w="1701"/>
        <w:gridCol w:w="1134"/>
        <w:gridCol w:w="3532"/>
      </w:tblGrid>
      <w:tr w:rsidR="00C20E5C" w:rsidRPr="0018095A" w14:paraId="13819701" w14:textId="77777777" w:rsidTr="00277E5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7AB60FD0" w14:textId="0997B967" w:rsidR="00C20E5C" w:rsidRPr="0018095A" w:rsidRDefault="00C20E5C" w:rsidP="00C20E5C">
            <w:pPr>
              <w:spacing w:line="276" w:lineRule="auto"/>
              <w:jc w:val="center"/>
              <w:rPr>
                <w:sz w:val="20"/>
                <w:szCs w:val="20"/>
              </w:rPr>
            </w:pPr>
            <w:r>
              <w:rPr>
                <w:sz w:val="20"/>
                <w:szCs w:val="20"/>
              </w:rPr>
              <w:t xml:space="preserve">Epibiont </w:t>
            </w:r>
            <w:r w:rsidRPr="0018095A">
              <w:rPr>
                <w:sz w:val="20"/>
                <w:szCs w:val="20"/>
              </w:rPr>
              <w:t>ID</w:t>
            </w:r>
            <w:r>
              <w:rPr>
                <w:sz w:val="20"/>
                <w:szCs w:val="20"/>
              </w:rPr>
              <w:t xml:space="preserve"> from kelp frond</w:t>
            </w:r>
            <w:r w:rsidR="00277E5D">
              <w:rPr>
                <w:sz w:val="20"/>
                <w:szCs w:val="20"/>
              </w:rPr>
              <w:t>:</w:t>
            </w:r>
            <w:r>
              <w:rPr>
                <w:sz w:val="20"/>
                <w:szCs w:val="20"/>
              </w:rPr>
              <w:t xml:space="preserve"> Microscopy</w:t>
            </w:r>
          </w:p>
        </w:tc>
        <w:tc>
          <w:tcPr>
            <w:tcW w:w="1287" w:type="dxa"/>
            <w:vAlign w:val="center"/>
          </w:tcPr>
          <w:p w14:paraId="5D801D8A" w14:textId="77777777" w:rsidR="00277E5D"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Epibiont </w:t>
            </w:r>
            <w:r w:rsidRPr="0018095A">
              <w:rPr>
                <w:sz w:val="20"/>
                <w:szCs w:val="20"/>
              </w:rPr>
              <w:t>ID</w:t>
            </w:r>
            <w:r>
              <w:rPr>
                <w:sz w:val="20"/>
                <w:szCs w:val="20"/>
              </w:rPr>
              <w:t xml:space="preserve"> from plankton</w:t>
            </w:r>
            <w:r w:rsidR="00277E5D">
              <w:rPr>
                <w:sz w:val="20"/>
                <w:szCs w:val="20"/>
              </w:rPr>
              <w:t>:</w:t>
            </w:r>
          </w:p>
          <w:p w14:paraId="4BF6B844" w14:textId="1A7D8C67" w:rsidR="00C20E5C"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Microscopy</w:t>
            </w:r>
            <w:r w:rsidRPr="0018095A">
              <w:rPr>
                <w:sz w:val="20"/>
                <w:szCs w:val="20"/>
              </w:rPr>
              <w:t xml:space="preserve"> </w:t>
            </w:r>
          </w:p>
        </w:tc>
        <w:tc>
          <w:tcPr>
            <w:tcW w:w="1559" w:type="dxa"/>
            <w:vAlign w:val="center"/>
          </w:tcPr>
          <w:p w14:paraId="598CFBC8" w14:textId="77777777" w:rsidR="00277E5D"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Epibiont </w:t>
            </w:r>
            <w:r w:rsidRPr="0018095A">
              <w:rPr>
                <w:sz w:val="20"/>
                <w:szCs w:val="20"/>
              </w:rPr>
              <w:t>ID</w:t>
            </w:r>
            <w:r>
              <w:rPr>
                <w:sz w:val="20"/>
                <w:szCs w:val="20"/>
              </w:rPr>
              <w:t xml:space="preserve"> from kelp frond</w:t>
            </w:r>
            <w:r w:rsidR="00277E5D">
              <w:rPr>
                <w:sz w:val="20"/>
                <w:szCs w:val="20"/>
              </w:rPr>
              <w:t>:</w:t>
            </w:r>
          </w:p>
          <w:p w14:paraId="7568363C" w14:textId="7C11FFBD" w:rsidR="00C20E5C"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Barcode ID</w:t>
            </w:r>
          </w:p>
        </w:tc>
        <w:tc>
          <w:tcPr>
            <w:tcW w:w="1701" w:type="dxa"/>
            <w:vAlign w:val="center"/>
          </w:tcPr>
          <w:p w14:paraId="44A5D6BC" w14:textId="77777777" w:rsidR="00277E5D"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Epibiont </w:t>
            </w:r>
            <w:r w:rsidRPr="0018095A">
              <w:rPr>
                <w:sz w:val="20"/>
                <w:szCs w:val="20"/>
              </w:rPr>
              <w:t>ID</w:t>
            </w:r>
            <w:r>
              <w:rPr>
                <w:sz w:val="20"/>
                <w:szCs w:val="20"/>
              </w:rPr>
              <w:t xml:space="preserve"> from plankton</w:t>
            </w:r>
            <w:r w:rsidR="00277E5D">
              <w:rPr>
                <w:sz w:val="20"/>
                <w:szCs w:val="20"/>
              </w:rPr>
              <w:t>:</w:t>
            </w:r>
          </w:p>
          <w:p w14:paraId="62A5D693" w14:textId="677312D1" w:rsidR="00C20E5C" w:rsidRPr="0018095A"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Metabarcoding ID</w:t>
            </w:r>
          </w:p>
        </w:tc>
        <w:tc>
          <w:tcPr>
            <w:tcW w:w="1134" w:type="dxa"/>
            <w:vAlign w:val="center"/>
          </w:tcPr>
          <w:p w14:paraId="0F25B220" w14:textId="09A81FB2" w:rsidR="00C20E5C" w:rsidRPr="0018095A" w:rsidRDefault="00D87FC0" w:rsidP="00C20E5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Epibiont </w:t>
            </w:r>
            <w:r w:rsidR="00C20E5C" w:rsidRPr="0018095A">
              <w:rPr>
                <w:sz w:val="20"/>
                <w:szCs w:val="20"/>
              </w:rPr>
              <w:t>Rope Scrub Presence</w:t>
            </w:r>
          </w:p>
        </w:tc>
        <w:tc>
          <w:tcPr>
            <w:tcW w:w="3532" w:type="dxa"/>
            <w:vAlign w:val="center"/>
          </w:tcPr>
          <w:p w14:paraId="342F3E9B" w14:textId="77777777" w:rsidR="00C20E5C" w:rsidRPr="0018095A" w:rsidRDefault="00C20E5C" w:rsidP="00C20E5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8095A">
              <w:rPr>
                <w:sz w:val="20"/>
                <w:szCs w:val="20"/>
              </w:rPr>
              <w:t>Photo</w:t>
            </w:r>
          </w:p>
        </w:tc>
      </w:tr>
      <w:tr w:rsidR="00C20E5C" w:rsidRPr="0018095A" w14:paraId="547E5553" w14:textId="77777777" w:rsidTr="00277E5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6D8ABAE8" w14:textId="77777777" w:rsidR="00C20E5C" w:rsidRPr="0018095A" w:rsidRDefault="00C20E5C" w:rsidP="00C20E5C">
            <w:pPr>
              <w:spacing w:line="276" w:lineRule="auto"/>
              <w:jc w:val="center"/>
              <w:rPr>
                <w:b w:val="0"/>
                <w:bCs w:val="0"/>
                <w:sz w:val="20"/>
                <w:szCs w:val="20"/>
              </w:rPr>
            </w:pPr>
            <w:r w:rsidRPr="0018095A">
              <w:rPr>
                <w:b w:val="0"/>
                <w:bCs w:val="0"/>
                <w:sz w:val="20"/>
                <w:szCs w:val="20"/>
              </w:rPr>
              <w:t>Amphipoda (</w:t>
            </w:r>
            <w:proofErr w:type="spellStart"/>
            <w:r w:rsidRPr="0018095A">
              <w:rPr>
                <w:b w:val="0"/>
                <w:bCs w:val="0"/>
                <w:sz w:val="20"/>
                <w:szCs w:val="20"/>
              </w:rPr>
              <w:t>Caprellidae</w:t>
            </w:r>
            <w:proofErr w:type="spellEnd"/>
            <w:r w:rsidRPr="0018095A">
              <w:rPr>
                <w:b w:val="0"/>
                <w:bCs w:val="0"/>
                <w:sz w:val="20"/>
                <w:szCs w:val="20"/>
              </w:rPr>
              <w:t>)</w:t>
            </w:r>
          </w:p>
        </w:tc>
        <w:tc>
          <w:tcPr>
            <w:tcW w:w="1287" w:type="dxa"/>
            <w:vAlign w:val="center"/>
          </w:tcPr>
          <w:p w14:paraId="6F686D3A" w14:textId="12D5511B"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1559" w:type="dxa"/>
            <w:vAlign w:val="center"/>
          </w:tcPr>
          <w:p w14:paraId="1BD39BC1" w14:textId="460A7489"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18095A">
              <w:rPr>
                <w:i/>
                <w:iCs/>
                <w:sz w:val="20"/>
                <w:szCs w:val="20"/>
              </w:rPr>
              <w:t>Caprella</w:t>
            </w:r>
            <w:proofErr w:type="spellEnd"/>
            <w:r w:rsidRPr="0018095A">
              <w:rPr>
                <w:i/>
                <w:iCs/>
                <w:sz w:val="20"/>
                <w:szCs w:val="20"/>
              </w:rPr>
              <w:t xml:space="preserve"> mutica</w:t>
            </w:r>
            <w:r w:rsidRPr="0018095A">
              <w:rPr>
                <w:sz w:val="20"/>
                <w:szCs w:val="20"/>
              </w:rPr>
              <w:t xml:space="preserve"> (100%)</w:t>
            </w:r>
          </w:p>
        </w:tc>
        <w:tc>
          <w:tcPr>
            <w:tcW w:w="1701" w:type="dxa"/>
            <w:vAlign w:val="center"/>
          </w:tcPr>
          <w:p w14:paraId="0387FC2C"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134" w:type="dxa"/>
            <w:vAlign w:val="center"/>
          </w:tcPr>
          <w:p w14:paraId="12E1E1E1"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532" w:type="dxa"/>
            <w:vAlign w:val="center"/>
          </w:tcPr>
          <w:p w14:paraId="7EA3298F"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rFonts w:ascii="Aptos" w:hAnsi="Aptos"/>
                <w:sz w:val="20"/>
                <w:szCs w:val="20"/>
              </w:rPr>
            </w:pPr>
            <w:r>
              <w:rPr>
                <w:noProof/>
              </w:rPr>
              <w:drawing>
                <wp:inline distT="0" distB="0" distL="0" distR="0" wp14:anchorId="7A764300" wp14:editId="25F55EB2">
                  <wp:extent cx="1129259" cy="821458"/>
                  <wp:effectExtent l="0" t="0" r="0" b="0"/>
                  <wp:docPr id="1123298193" name="Picture 51" descr="A group of white animals under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8193" name="Picture 51" descr="A group of white animals under wa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129259" cy="821458"/>
                          </a:xfrm>
                          <a:prstGeom prst="rect">
                            <a:avLst/>
                          </a:prstGeom>
                          <a:noFill/>
                          <a:ln>
                            <a:noFill/>
                          </a:ln>
                        </pic:spPr>
                      </pic:pic>
                    </a:graphicData>
                  </a:graphic>
                </wp:inline>
              </w:drawing>
            </w:r>
          </w:p>
        </w:tc>
      </w:tr>
      <w:tr w:rsidR="00C20E5C" w:rsidRPr="0018095A" w14:paraId="173C9F87" w14:textId="77777777" w:rsidTr="00277E5D">
        <w:trPr>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0D9C2D18" w14:textId="77777777" w:rsidR="00C20E5C" w:rsidRPr="0018095A" w:rsidRDefault="00C20E5C" w:rsidP="00C20E5C">
            <w:pPr>
              <w:spacing w:line="276" w:lineRule="auto"/>
              <w:jc w:val="center"/>
              <w:rPr>
                <w:b w:val="0"/>
                <w:bCs w:val="0"/>
                <w:sz w:val="20"/>
                <w:szCs w:val="20"/>
              </w:rPr>
            </w:pPr>
            <w:r w:rsidRPr="0018095A">
              <w:rPr>
                <w:b w:val="0"/>
                <w:bCs w:val="0"/>
                <w:sz w:val="20"/>
                <w:szCs w:val="20"/>
              </w:rPr>
              <w:t>Amphipoda (</w:t>
            </w:r>
            <w:proofErr w:type="spellStart"/>
            <w:r w:rsidRPr="0018095A">
              <w:rPr>
                <w:b w:val="0"/>
                <w:bCs w:val="0"/>
                <w:sz w:val="20"/>
                <w:szCs w:val="20"/>
              </w:rPr>
              <w:t>Caprellidae</w:t>
            </w:r>
            <w:proofErr w:type="spellEnd"/>
            <w:r w:rsidRPr="0018095A">
              <w:rPr>
                <w:b w:val="0"/>
                <w:bCs w:val="0"/>
                <w:sz w:val="20"/>
                <w:szCs w:val="20"/>
              </w:rPr>
              <w:t>)</w:t>
            </w:r>
          </w:p>
        </w:tc>
        <w:tc>
          <w:tcPr>
            <w:tcW w:w="1287" w:type="dxa"/>
            <w:vAlign w:val="center"/>
          </w:tcPr>
          <w:p w14:paraId="0DC69BD7" w14:textId="1C952CA9"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1559" w:type="dxa"/>
            <w:vAlign w:val="center"/>
          </w:tcPr>
          <w:p w14:paraId="5EF70273" w14:textId="1A258CA8"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Jassa</w:t>
            </w:r>
            <w:proofErr w:type="spellEnd"/>
            <w:r w:rsidRPr="0018095A">
              <w:rPr>
                <w:i/>
                <w:iCs/>
                <w:sz w:val="20"/>
                <w:szCs w:val="20"/>
              </w:rPr>
              <w:t xml:space="preserve"> </w:t>
            </w:r>
            <w:proofErr w:type="spellStart"/>
            <w:r w:rsidRPr="0018095A">
              <w:rPr>
                <w:i/>
                <w:iCs/>
                <w:sz w:val="20"/>
                <w:szCs w:val="20"/>
              </w:rPr>
              <w:t>herdmani</w:t>
            </w:r>
            <w:proofErr w:type="spellEnd"/>
            <w:r w:rsidRPr="0018095A">
              <w:rPr>
                <w:sz w:val="20"/>
                <w:szCs w:val="20"/>
              </w:rPr>
              <w:t xml:space="preserve"> (100%)</w:t>
            </w:r>
          </w:p>
        </w:tc>
        <w:tc>
          <w:tcPr>
            <w:tcW w:w="1701" w:type="dxa"/>
            <w:vAlign w:val="center"/>
          </w:tcPr>
          <w:p w14:paraId="4F83483D"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Jassa</w:t>
            </w:r>
            <w:proofErr w:type="spellEnd"/>
            <w:r w:rsidRPr="0018095A">
              <w:rPr>
                <w:i/>
                <w:iCs/>
                <w:sz w:val="20"/>
                <w:szCs w:val="20"/>
              </w:rPr>
              <w:t xml:space="preserve"> </w:t>
            </w:r>
            <w:proofErr w:type="spellStart"/>
            <w:r w:rsidRPr="0018095A">
              <w:rPr>
                <w:i/>
                <w:iCs/>
                <w:sz w:val="20"/>
                <w:szCs w:val="20"/>
              </w:rPr>
              <w:t>herdmani</w:t>
            </w:r>
            <w:proofErr w:type="spellEnd"/>
          </w:p>
        </w:tc>
        <w:tc>
          <w:tcPr>
            <w:tcW w:w="1134" w:type="dxa"/>
            <w:vAlign w:val="center"/>
          </w:tcPr>
          <w:p w14:paraId="7A772865"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532" w:type="dxa"/>
            <w:vAlign w:val="center"/>
          </w:tcPr>
          <w:p w14:paraId="48559B89"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noProof/>
                <w:sz w:val="20"/>
                <w:szCs w:val="20"/>
              </w:rPr>
              <w:drawing>
                <wp:inline distT="0" distB="0" distL="0" distR="0" wp14:anchorId="513EAAB4" wp14:editId="6C27A5A3">
                  <wp:extent cx="1173309" cy="864000"/>
                  <wp:effectExtent l="0" t="0" r="8255" b="0"/>
                  <wp:docPr id="2048841936" name="Picture 37" descr="A close-up of a cra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41936" name="Picture 37" descr="A close-up of a crab&#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73309" cy="864000"/>
                          </a:xfrm>
                          <a:prstGeom prst="rect">
                            <a:avLst/>
                          </a:prstGeom>
                          <a:noFill/>
                          <a:ln>
                            <a:noFill/>
                          </a:ln>
                        </pic:spPr>
                      </pic:pic>
                    </a:graphicData>
                  </a:graphic>
                </wp:inline>
              </w:drawing>
            </w:r>
          </w:p>
        </w:tc>
      </w:tr>
      <w:tr w:rsidR="00C20E5C" w:rsidRPr="0018095A" w14:paraId="6C74CBBC" w14:textId="77777777" w:rsidTr="00277E5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0BC0BFD5" w14:textId="77777777" w:rsidR="00C20E5C" w:rsidRPr="0018095A" w:rsidRDefault="00C20E5C" w:rsidP="00C20E5C">
            <w:pPr>
              <w:spacing w:line="276" w:lineRule="auto"/>
              <w:jc w:val="center"/>
              <w:rPr>
                <w:b w:val="0"/>
                <w:bCs w:val="0"/>
                <w:sz w:val="20"/>
                <w:szCs w:val="20"/>
              </w:rPr>
            </w:pPr>
            <w:r w:rsidRPr="0018095A">
              <w:rPr>
                <w:b w:val="0"/>
                <w:bCs w:val="0"/>
                <w:sz w:val="20"/>
                <w:szCs w:val="20"/>
              </w:rPr>
              <w:t>Amphipoda (</w:t>
            </w:r>
            <w:proofErr w:type="spellStart"/>
            <w:r w:rsidRPr="0018095A">
              <w:rPr>
                <w:b w:val="0"/>
                <w:bCs w:val="0"/>
                <w:sz w:val="20"/>
                <w:szCs w:val="20"/>
              </w:rPr>
              <w:t>Jassa</w:t>
            </w:r>
            <w:proofErr w:type="spellEnd"/>
            <w:r w:rsidRPr="0018095A">
              <w:rPr>
                <w:b w:val="0"/>
                <w:bCs w:val="0"/>
                <w:sz w:val="20"/>
                <w:szCs w:val="20"/>
              </w:rPr>
              <w:t>)</w:t>
            </w:r>
          </w:p>
        </w:tc>
        <w:tc>
          <w:tcPr>
            <w:tcW w:w="1287" w:type="dxa"/>
            <w:vAlign w:val="center"/>
          </w:tcPr>
          <w:p w14:paraId="3B285E23" w14:textId="21DF1D8C"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1559" w:type="dxa"/>
            <w:vAlign w:val="center"/>
          </w:tcPr>
          <w:p w14:paraId="56419614" w14:textId="2D91B730"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18095A">
              <w:rPr>
                <w:i/>
                <w:iCs/>
                <w:sz w:val="20"/>
                <w:szCs w:val="20"/>
              </w:rPr>
              <w:t>Jassa</w:t>
            </w:r>
            <w:proofErr w:type="spellEnd"/>
            <w:r w:rsidRPr="0018095A">
              <w:rPr>
                <w:i/>
                <w:iCs/>
                <w:sz w:val="20"/>
                <w:szCs w:val="20"/>
              </w:rPr>
              <w:t xml:space="preserve"> </w:t>
            </w:r>
            <w:proofErr w:type="spellStart"/>
            <w:r w:rsidRPr="0018095A">
              <w:rPr>
                <w:i/>
                <w:iCs/>
                <w:sz w:val="20"/>
                <w:szCs w:val="20"/>
              </w:rPr>
              <w:t>herdmani</w:t>
            </w:r>
            <w:proofErr w:type="spellEnd"/>
            <w:r w:rsidRPr="0018095A">
              <w:rPr>
                <w:sz w:val="20"/>
                <w:szCs w:val="20"/>
              </w:rPr>
              <w:t xml:space="preserve"> (100%)</w:t>
            </w:r>
          </w:p>
        </w:tc>
        <w:tc>
          <w:tcPr>
            <w:tcW w:w="1701" w:type="dxa"/>
            <w:vAlign w:val="center"/>
          </w:tcPr>
          <w:p w14:paraId="1E2F71EE"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18095A">
              <w:rPr>
                <w:i/>
                <w:iCs/>
                <w:sz w:val="20"/>
                <w:szCs w:val="20"/>
              </w:rPr>
              <w:t>Jassa</w:t>
            </w:r>
            <w:proofErr w:type="spellEnd"/>
            <w:r w:rsidRPr="0018095A">
              <w:rPr>
                <w:i/>
                <w:iCs/>
                <w:sz w:val="20"/>
                <w:szCs w:val="20"/>
              </w:rPr>
              <w:t xml:space="preserve"> </w:t>
            </w:r>
            <w:proofErr w:type="spellStart"/>
            <w:r w:rsidRPr="0018095A">
              <w:rPr>
                <w:i/>
                <w:iCs/>
                <w:sz w:val="20"/>
                <w:szCs w:val="20"/>
              </w:rPr>
              <w:t>herdmani</w:t>
            </w:r>
            <w:proofErr w:type="spellEnd"/>
          </w:p>
        </w:tc>
        <w:tc>
          <w:tcPr>
            <w:tcW w:w="1134" w:type="dxa"/>
            <w:vAlign w:val="center"/>
          </w:tcPr>
          <w:p w14:paraId="1D326EC3"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532" w:type="dxa"/>
            <w:vAlign w:val="center"/>
          </w:tcPr>
          <w:p w14:paraId="32CFE444"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noProof/>
                <w:sz w:val="20"/>
                <w:szCs w:val="20"/>
              </w:rPr>
              <w:drawing>
                <wp:inline distT="0" distB="0" distL="0" distR="0" wp14:anchorId="480A4DC8" wp14:editId="4E56DD54">
                  <wp:extent cx="1124420" cy="828000"/>
                  <wp:effectExtent l="0" t="0" r="0" b="0"/>
                  <wp:docPr id="1372994628" name="Picture 38" descr="A close-up of a sea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4628" name="Picture 38" descr="A close-up of a sea creatur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24420" cy="828000"/>
                          </a:xfrm>
                          <a:prstGeom prst="rect">
                            <a:avLst/>
                          </a:prstGeom>
                          <a:noFill/>
                          <a:ln>
                            <a:noFill/>
                          </a:ln>
                        </pic:spPr>
                      </pic:pic>
                    </a:graphicData>
                  </a:graphic>
                </wp:inline>
              </w:drawing>
            </w:r>
          </w:p>
        </w:tc>
      </w:tr>
      <w:tr w:rsidR="00C20E5C" w:rsidRPr="0018095A" w14:paraId="770174E7" w14:textId="77777777" w:rsidTr="00277E5D">
        <w:trPr>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57B8CCA1" w14:textId="77777777" w:rsidR="00C20E5C" w:rsidRPr="0018095A" w:rsidRDefault="00C20E5C" w:rsidP="00C20E5C">
            <w:pPr>
              <w:spacing w:line="276" w:lineRule="auto"/>
              <w:jc w:val="center"/>
              <w:rPr>
                <w:b w:val="0"/>
                <w:bCs w:val="0"/>
                <w:sz w:val="20"/>
                <w:szCs w:val="20"/>
              </w:rPr>
            </w:pPr>
            <w:r w:rsidRPr="0018095A">
              <w:rPr>
                <w:b w:val="0"/>
                <w:bCs w:val="0"/>
                <w:sz w:val="20"/>
                <w:szCs w:val="20"/>
              </w:rPr>
              <w:t>Bryozoans (</w:t>
            </w:r>
            <w:proofErr w:type="spellStart"/>
            <w:r w:rsidRPr="0018095A">
              <w:rPr>
                <w:b w:val="0"/>
                <w:bCs w:val="0"/>
                <w:sz w:val="20"/>
                <w:szCs w:val="20"/>
              </w:rPr>
              <w:t>cf</w:t>
            </w:r>
            <w:proofErr w:type="spellEnd"/>
            <w:r w:rsidRPr="0018095A">
              <w:rPr>
                <w:b w:val="0"/>
                <w:bCs w:val="0"/>
                <w:sz w:val="20"/>
                <w:szCs w:val="20"/>
              </w:rPr>
              <w:t xml:space="preserve"> </w:t>
            </w:r>
            <w:proofErr w:type="spellStart"/>
            <w:r w:rsidRPr="0018095A">
              <w:rPr>
                <w:b w:val="0"/>
                <w:bCs w:val="0"/>
                <w:sz w:val="20"/>
                <w:szCs w:val="20"/>
              </w:rPr>
              <w:t>Celleporella</w:t>
            </w:r>
            <w:proofErr w:type="spellEnd"/>
            <w:r w:rsidRPr="0018095A">
              <w:rPr>
                <w:b w:val="0"/>
                <w:bCs w:val="0"/>
                <w:sz w:val="20"/>
                <w:szCs w:val="20"/>
              </w:rPr>
              <w:t xml:space="preserve"> hyalina)</w:t>
            </w:r>
          </w:p>
        </w:tc>
        <w:tc>
          <w:tcPr>
            <w:tcW w:w="1287" w:type="dxa"/>
            <w:vAlign w:val="center"/>
          </w:tcPr>
          <w:p w14:paraId="03CF6E94" w14:textId="077D48A6"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Cyphonaute</w:t>
            </w:r>
          </w:p>
        </w:tc>
        <w:tc>
          <w:tcPr>
            <w:tcW w:w="1559" w:type="dxa"/>
            <w:vAlign w:val="center"/>
          </w:tcPr>
          <w:p w14:paraId="5B1A0366" w14:textId="4A2D8215"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Celleporella</w:t>
            </w:r>
            <w:proofErr w:type="spellEnd"/>
            <w:r w:rsidRPr="0018095A">
              <w:rPr>
                <w:i/>
                <w:iCs/>
                <w:sz w:val="20"/>
                <w:szCs w:val="20"/>
              </w:rPr>
              <w:t xml:space="preserve"> hyalina</w:t>
            </w:r>
            <w:r w:rsidRPr="0018095A">
              <w:rPr>
                <w:sz w:val="20"/>
                <w:szCs w:val="20"/>
              </w:rPr>
              <w:t xml:space="preserve"> (98.79%)</w:t>
            </w:r>
          </w:p>
        </w:tc>
        <w:tc>
          <w:tcPr>
            <w:tcW w:w="1701" w:type="dxa"/>
            <w:vAlign w:val="center"/>
          </w:tcPr>
          <w:p w14:paraId="3EBB2B74"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Celleporella</w:t>
            </w:r>
            <w:proofErr w:type="spellEnd"/>
            <w:r w:rsidRPr="0018095A">
              <w:rPr>
                <w:i/>
                <w:iCs/>
                <w:sz w:val="20"/>
                <w:szCs w:val="20"/>
              </w:rPr>
              <w:t xml:space="preserve"> hyalina</w:t>
            </w:r>
          </w:p>
        </w:tc>
        <w:tc>
          <w:tcPr>
            <w:tcW w:w="1134" w:type="dxa"/>
            <w:vAlign w:val="center"/>
          </w:tcPr>
          <w:p w14:paraId="2D7EC673"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w:t>
            </w:r>
          </w:p>
        </w:tc>
        <w:tc>
          <w:tcPr>
            <w:tcW w:w="3532" w:type="dxa"/>
            <w:vAlign w:val="center"/>
          </w:tcPr>
          <w:p w14:paraId="7390044A"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noProof/>
                <w:sz w:val="20"/>
                <w:szCs w:val="20"/>
              </w:rPr>
              <w:drawing>
                <wp:inline distT="0" distB="0" distL="0" distR="0" wp14:anchorId="7575BA07" wp14:editId="406E8891">
                  <wp:extent cx="1124420" cy="828000"/>
                  <wp:effectExtent l="0" t="0" r="0" b="0"/>
                  <wp:docPr id="2093433379" name="Picture 39" descr="A close 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33379" name="Picture 39" descr="A close up of a black background&#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732" t="45836" r="30727" b="31051"/>
                          <a:stretch/>
                        </pic:blipFill>
                        <pic:spPr bwMode="auto">
                          <a:xfrm>
                            <a:off x="0" y="0"/>
                            <a:ext cx="1124420"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0E5C" w:rsidRPr="0018095A" w14:paraId="21577209" w14:textId="77777777" w:rsidTr="00277E5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0DEEC306" w14:textId="77777777" w:rsidR="00C20E5C" w:rsidRPr="0018095A" w:rsidRDefault="00C20E5C" w:rsidP="00C20E5C">
            <w:pPr>
              <w:spacing w:line="276" w:lineRule="auto"/>
              <w:jc w:val="center"/>
              <w:rPr>
                <w:sz w:val="20"/>
                <w:szCs w:val="20"/>
              </w:rPr>
            </w:pPr>
            <w:r w:rsidRPr="0018095A">
              <w:rPr>
                <w:b w:val="0"/>
                <w:bCs w:val="0"/>
                <w:sz w:val="20"/>
                <w:szCs w:val="20"/>
              </w:rPr>
              <w:t>Clam juvenile</w:t>
            </w:r>
          </w:p>
        </w:tc>
        <w:tc>
          <w:tcPr>
            <w:tcW w:w="1287" w:type="dxa"/>
            <w:vAlign w:val="center"/>
          </w:tcPr>
          <w:p w14:paraId="58FBCE87" w14:textId="6C58B20A"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Bivalvia</w:t>
            </w:r>
          </w:p>
        </w:tc>
        <w:tc>
          <w:tcPr>
            <w:tcW w:w="1559" w:type="dxa"/>
            <w:vAlign w:val="center"/>
          </w:tcPr>
          <w:p w14:paraId="1CD7182E" w14:textId="4EE42AB5"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18095A">
              <w:rPr>
                <w:i/>
                <w:iCs/>
                <w:sz w:val="20"/>
                <w:szCs w:val="20"/>
              </w:rPr>
              <w:t>Hiatella</w:t>
            </w:r>
            <w:proofErr w:type="spellEnd"/>
            <w:r w:rsidRPr="0018095A">
              <w:rPr>
                <w:i/>
                <w:iCs/>
                <w:sz w:val="20"/>
                <w:szCs w:val="20"/>
              </w:rPr>
              <w:t xml:space="preserve"> </w:t>
            </w:r>
            <w:proofErr w:type="spellStart"/>
            <w:r w:rsidRPr="0018095A">
              <w:rPr>
                <w:i/>
                <w:iCs/>
                <w:sz w:val="20"/>
                <w:szCs w:val="20"/>
              </w:rPr>
              <w:t>arctica</w:t>
            </w:r>
            <w:proofErr w:type="spellEnd"/>
            <w:r w:rsidRPr="0018095A">
              <w:rPr>
                <w:sz w:val="20"/>
                <w:szCs w:val="20"/>
              </w:rPr>
              <w:t xml:space="preserve"> (97.7%)</w:t>
            </w:r>
          </w:p>
        </w:tc>
        <w:tc>
          <w:tcPr>
            <w:tcW w:w="1701" w:type="dxa"/>
            <w:vAlign w:val="center"/>
          </w:tcPr>
          <w:p w14:paraId="2CE66A88"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134" w:type="dxa"/>
            <w:vAlign w:val="center"/>
          </w:tcPr>
          <w:p w14:paraId="1E91ABA4"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3532" w:type="dxa"/>
            <w:vAlign w:val="center"/>
          </w:tcPr>
          <w:p w14:paraId="557269F3"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noProof/>
              </w:rPr>
              <w:drawing>
                <wp:inline distT="0" distB="0" distL="0" distR="0" wp14:anchorId="6B79FD69" wp14:editId="41FBA413">
                  <wp:extent cx="1124420" cy="828000"/>
                  <wp:effectExtent l="0" t="0" r="0" b="0"/>
                  <wp:docPr id="760743864" name="Picture 47" descr="A close up of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24420" cy="828000"/>
                          </a:xfrm>
                          <a:prstGeom prst="rect">
                            <a:avLst/>
                          </a:prstGeom>
                          <a:noFill/>
                          <a:ln>
                            <a:noFill/>
                          </a:ln>
                        </pic:spPr>
                      </pic:pic>
                    </a:graphicData>
                  </a:graphic>
                </wp:inline>
              </w:drawing>
            </w:r>
          </w:p>
        </w:tc>
      </w:tr>
      <w:tr w:rsidR="00C20E5C" w:rsidRPr="0018095A" w14:paraId="50D570B7" w14:textId="77777777" w:rsidTr="00277E5D">
        <w:trPr>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32BE862E" w14:textId="77777777" w:rsidR="00C20E5C" w:rsidRPr="0018095A" w:rsidRDefault="00C20E5C" w:rsidP="00C20E5C">
            <w:pPr>
              <w:spacing w:line="276" w:lineRule="auto"/>
              <w:jc w:val="center"/>
              <w:rPr>
                <w:sz w:val="20"/>
                <w:szCs w:val="20"/>
              </w:rPr>
            </w:pPr>
            <w:r w:rsidRPr="0018095A">
              <w:rPr>
                <w:b w:val="0"/>
                <w:bCs w:val="0"/>
                <w:sz w:val="20"/>
                <w:szCs w:val="20"/>
              </w:rPr>
              <w:t>Dendronotid sea slug (Doto)</w:t>
            </w:r>
          </w:p>
        </w:tc>
        <w:tc>
          <w:tcPr>
            <w:tcW w:w="1287" w:type="dxa"/>
            <w:vAlign w:val="center"/>
          </w:tcPr>
          <w:p w14:paraId="5A81DD65" w14:textId="21B30A25"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Gastropod</w:t>
            </w:r>
          </w:p>
        </w:tc>
        <w:tc>
          <w:tcPr>
            <w:tcW w:w="1559" w:type="dxa"/>
            <w:vAlign w:val="center"/>
          </w:tcPr>
          <w:p w14:paraId="373606C0" w14:textId="22473BBF"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i/>
                <w:iCs/>
                <w:sz w:val="20"/>
                <w:szCs w:val="20"/>
              </w:rPr>
              <w:t>Doto coronata</w:t>
            </w:r>
            <w:r w:rsidRPr="0018095A">
              <w:rPr>
                <w:sz w:val="20"/>
                <w:szCs w:val="20"/>
              </w:rPr>
              <w:t xml:space="preserve"> (99.62%)</w:t>
            </w:r>
          </w:p>
        </w:tc>
        <w:tc>
          <w:tcPr>
            <w:tcW w:w="1701" w:type="dxa"/>
            <w:vAlign w:val="center"/>
          </w:tcPr>
          <w:p w14:paraId="1B804F1A"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D406DC">
              <w:rPr>
                <w:i/>
                <w:iCs/>
                <w:sz w:val="20"/>
                <w:szCs w:val="20"/>
              </w:rPr>
              <w:t>Doto coronata</w:t>
            </w:r>
          </w:p>
        </w:tc>
        <w:tc>
          <w:tcPr>
            <w:tcW w:w="1134" w:type="dxa"/>
            <w:vAlign w:val="center"/>
          </w:tcPr>
          <w:p w14:paraId="246767A6"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532" w:type="dxa"/>
            <w:vAlign w:val="center"/>
          </w:tcPr>
          <w:p w14:paraId="2DFFFE8F" w14:textId="77777777" w:rsidR="00C20E5C"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D23B5A" wp14:editId="353BCC5B">
                  <wp:extent cx="1143000" cy="841681"/>
                  <wp:effectExtent l="0" t="0" r="0" b="0"/>
                  <wp:docPr id="1829168685" name="Picture 46" descr="A close-up of a microscopic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6" cstate="print">
                            <a:extLst>
                              <a:ext uri="{28A0092B-C50C-407E-A947-70E740481C1C}">
                                <a14:useLocalDpi xmlns:a14="http://schemas.microsoft.com/office/drawing/2010/main" val="0"/>
                              </a:ext>
                            </a:extLst>
                          </a:blip>
                          <a:srcRect l="18224" t="28188" r="30846" b="15425"/>
                          <a:stretch>
                            <a:fillRect/>
                          </a:stretch>
                        </pic:blipFill>
                        <pic:spPr bwMode="auto">
                          <a:xfrm>
                            <a:off x="0" y="0"/>
                            <a:ext cx="1150398" cy="8471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0E5C" w:rsidRPr="0018095A" w14:paraId="5D740EE3" w14:textId="77777777" w:rsidTr="00277E5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2752023C" w14:textId="77777777" w:rsidR="00C20E5C" w:rsidRPr="0018095A" w:rsidRDefault="00C20E5C" w:rsidP="00C20E5C">
            <w:pPr>
              <w:spacing w:line="276" w:lineRule="auto"/>
              <w:jc w:val="center"/>
              <w:rPr>
                <w:sz w:val="20"/>
                <w:szCs w:val="20"/>
              </w:rPr>
            </w:pPr>
            <w:r w:rsidRPr="55CAC9E0">
              <w:rPr>
                <w:b w:val="0"/>
                <w:bCs w:val="0"/>
                <w:sz w:val="20"/>
                <w:szCs w:val="20"/>
              </w:rPr>
              <w:t xml:space="preserve">Electra </w:t>
            </w:r>
            <w:proofErr w:type="spellStart"/>
            <w:r w:rsidRPr="55CAC9E0">
              <w:rPr>
                <w:b w:val="0"/>
                <w:bCs w:val="0"/>
                <w:sz w:val="20"/>
                <w:szCs w:val="20"/>
              </w:rPr>
              <w:t>pilosa</w:t>
            </w:r>
            <w:proofErr w:type="spellEnd"/>
          </w:p>
        </w:tc>
        <w:tc>
          <w:tcPr>
            <w:tcW w:w="1287" w:type="dxa"/>
            <w:vAlign w:val="center"/>
          </w:tcPr>
          <w:p w14:paraId="71994422" w14:textId="6C98DF1E" w:rsidR="00C20E5C" w:rsidRPr="55CAC9E0"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55CAC9E0">
              <w:rPr>
                <w:sz w:val="20"/>
                <w:szCs w:val="20"/>
              </w:rPr>
              <w:t>Cyphonaute</w:t>
            </w:r>
          </w:p>
        </w:tc>
        <w:tc>
          <w:tcPr>
            <w:tcW w:w="1559" w:type="dxa"/>
            <w:vAlign w:val="center"/>
          </w:tcPr>
          <w:p w14:paraId="5D86D917" w14:textId="21CBC7A2" w:rsidR="00C20E5C" w:rsidRPr="55CAC9E0"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55CAC9E0">
              <w:rPr>
                <w:i/>
                <w:iCs/>
                <w:sz w:val="20"/>
                <w:szCs w:val="20"/>
              </w:rPr>
              <w:t xml:space="preserve">Electra </w:t>
            </w:r>
            <w:proofErr w:type="spellStart"/>
            <w:r w:rsidRPr="55CAC9E0">
              <w:rPr>
                <w:i/>
                <w:iCs/>
                <w:sz w:val="20"/>
                <w:szCs w:val="20"/>
              </w:rPr>
              <w:t>pilosa</w:t>
            </w:r>
            <w:proofErr w:type="spellEnd"/>
            <w:r w:rsidRPr="55CAC9E0">
              <w:rPr>
                <w:sz w:val="20"/>
                <w:szCs w:val="20"/>
              </w:rPr>
              <w:t xml:space="preserve"> (97.3%)</w:t>
            </w:r>
          </w:p>
        </w:tc>
        <w:tc>
          <w:tcPr>
            <w:tcW w:w="1701" w:type="dxa"/>
            <w:vAlign w:val="center"/>
          </w:tcPr>
          <w:p w14:paraId="0D32EB72" w14:textId="77777777" w:rsidR="00C20E5C" w:rsidRPr="55CAC9E0"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D406DC">
              <w:rPr>
                <w:i/>
                <w:iCs/>
                <w:sz w:val="20"/>
                <w:szCs w:val="20"/>
              </w:rPr>
              <w:t xml:space="preserve">Electra </w:t>
            </w:r>
            <w:proofErr w:type="spellStart"/>
            <w:r w:rsidRPr="00D406DC">
              <w:rPr>
                <w:i/>
                <w:iCs/>
                <w:sz w:val="20"/>
                <w:szCs w:val="20"/>
              </w:rPr>
              <w:t>pilosa</w:t>
            </w:r>
            <w:proofErr w:type="spellEnd"/>
          </w:p>
        </w:tc>
        <w:tc>
          <w:tcPr>
            <w:tcW w:w="1134" w:type="dxa"/>
            <w:vAlign w:val="center"/>
          </w:tcPr>
          <w:p w14:paraId="757F294F" w14:textId="77777777" w:rsidR="00C20E5C" w:rsidRPr="0018095A"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55CAC9E0">
              <w:rPr>
                <w:sz w:val="20"/>
                <w:szCs w:val="20"/>
              </w:rPr>
              <w:t>Y</w:t>
            </w:r>
          </w:p>
        </w:tc>
        <w:tc>
          <w:tcPr>
            <w:tcW w:w="3532" w:type="dxa"/>
            <w:vAlign w:val="center"/>
          </w:tcPr>
          <w:p w14:paraId="2A60C50B" w14:textId="77777777" w:rsidR="00C20E5C" w:rsidRDefault="00C20E5C" w:rsidP="00C20E5C">
            <w:pPr>
              <w:spacing w:line="276"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21B7ED2" wp14:editId="03DD2E3C">
                  <wp:extent cx="718475" cy="1165697"/>
                  <wp:effectExtent l="5080" t="0" r="0" b="0"/>
                  <wp:docPr id="383693942" name="Picture 3" descr="A close-up of a piece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724836" cy="1176017"/>
                          </a:xfrm>
                          <a:prstGeom prst="rect">
                            <a:avLst/>
                          </a:prstGeom>
                        </pic:spPr>
                      </pic:pic>
                    </a:graphicData>
                  </a:graphic>
                </wp:inline>
              </w:drawing>
            </w:r>
          </w:p>
        </w:tc>
      </w:tr>
      <w:tr w:rsidR="00C20E5C" w:rsidRPr="0018095A" w14:paraId="6DA8A95D" w14:textId="77777777" w:rsidTr="00277E5D">
        <w:trPr>
          <w:trHeight w:val="2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486BF6C7" w14:textId="77777777" w:rsidR="00C20E5C" w:rsidRPr="0018095A" w:rsidRDefault="00C20E5C" w:rsidP="00C20E5C">
            <w:pPr>
              <w:spacing w:line="276" w:lineRule="auto"/>
              <w:jc w:val="center"/>
              <w:rPr>
                <w:sz w:val="20"/>
                <w:szCs w:val="20"/>
              </w:rPr>
            </w:pPr>
            <w:r w:rsidRPr="0018095A">
              <w:rPr>
                <w:b w:val="0"/>
                <w:bCs w:val="0"/>
                <w:sz w:val="20"/>
                <w:szCs w:val="20"/>
              </w:rPr>
              <w:t>Hydroid (</w:t>
            </w:r>
            <w:proofErr w:type="spellStart"/>
            <w:r w:rsidRPr="0018095A">
              <w:rPr>
                <w:b w:val="0"/>
                <w:bCs w:val="0"/>
                <w:sz w:val="20"/>
                <w:szCs w:val="20"/>
              </w:rPr>
              <w:t>Tubulariidae</w:t>
            </w:r>
            <w:proofErr w:type="spellEnd"/>
            <w:r w:rsidRPr="0018095A">
              <w:rPr>
                <w:b w:val="0"/>
                <w:bCs w:val="0"/>
                <w:sz w:val="20"/>
                <w:szCs w:val="20"/>
              </w:rPr>
              <w:t>)</w:t>
            </w:r>
          </w:p>
        </w:tc>
        <w:tc>
          <w:tcPr>
            <w:tcW w:w="1287" w:type="dxa"/>
            <w:vAlign w:val="center"/>
          </w:tcPr>
          <w:p w14:paraId="31AD3957" w14:textId="3FB46C26"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1559" w:type="dxa"/>
            <w:vAlign w:val="center"/>
          </w:tcPr>
          <w:p w14:paraId="3ED912C9" w14:textId="21B66300"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Ectopleura</w:t>
            </w:r>
            <w:proofErr w:type="spellEnd"/>
            <w:r w:rsidRPr="0018095A">
              <w:rPr>
                <w:i/>
                <w:iCs/>
                <w:sz w:val="20"/>
                <w:szCs w:val="20"/>
              </w:rPr>
              <w:t xml:space="preserve"> larynx</w:t>
            </w:r>
            <w:r w:rsidRPr="0018095A">
              <w:rPr>
                <w:sz w:val="20"/>
                <w:szCs w:val="20"/>
              </w:rPr>
              <w:t xml:space="preserve"> (100%)</w:t>
            </w:r>
          </w:p>
        </w:tc>
        <w:tc>
          <w:tcPr>
            <w:tcW w:w="1701" w:type="dxa"/>
            <w:vAlign w:val="center"/>
          </w:tcPr>
          <w:p w14:paraId="084647F8"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D406DC">
              <w:rPr>
                <w:i/>
                <w:iCs/>
                <w:sz w:val="20"/>
                <w:szCs w:val="20"/>
              </w:rPr>
              <w:t>Ectopleura</w:t>
            </w:r>
            <w:proofErr w:type="spellEnd"/>
            <w:r w:rsidRPr="00D406DC">
              <w:rPr>
                <w:i/>
                <w:iCs/>
                <w:sz w:val="20"/>
                <w:szCs w:val="20"/>
              </w:rPr>
              <w:t xml:space="preserve"> larynx</w:t>
            </w:r>
          </w:p>
        </w:tc>
        <w:tc>
          <w:tcPr>
            <w:tcW w:w="1134" w:type="dxa"/>
            <w:vAlign w:val="center"/>
          </w:tcPr>
          <w:p w14:paraId="0B43A74D" w14:textId="77777777" w:rsidR="00C20E5C" w:rsidRPr="0018095A"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3532" w:type="dxa"/>
            <w:vAlign w:val="center"/>
          </w:tcPr>
          <w:p w14:paraId="3D75DCE9" w14:textId="77777777" w:rsidR="00C20E5C" w:rsidRDefault="00C20E5C" w:rsidP="00C20E5C">
            <w:pPr>
              <w:spacing w:line="276" w:lineRule="auto"/>
              <w:jc w:val="center"/>
              <w:cnfStyle w:val="000000000000" w:firstRow="0" w:lastRow="0" w:firstColumn="0" w:lastColumn="0" w:oddVBand="0" w:evenVBand="0" w:oddHBand="0" w:evenHBand="0" w:firstRowFirstColumn="0" w:firstRowLastColumn="0" w:lastRowFirstColumn="0" w:lastRowLastColumn="0"/>
            </w:pPr>
            <w:r w:rsidRPr="0018095A">
              <w:rPr>
                <w:noProof/>
                <w:sz w:val="20"/>
                <w:szCs w:val="20"/>
              </w:rPr>
              <w:drawing>
                <wp:inline distT="0" distB="0" distL="0" distR="0" wp14:anchorId="57437582" wp14:editId="51FFE187">
                  <wp:extent cx="1159263" cy="792000"/>
                  <wp:effectExtent l="0" t="0" r="3175" b="8255"/>
                  <wp:docPr id="691053399" name="Picture 43" descr="A close up of a sea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53399" name="Picture 43" descr="A close up of a sea creature&#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2563" b="29419"/>
                          <a:stretch>
                            <a:fillRect/>
                          </a:stretch>
                        </pic:blipFill>
                        <pic:spPr bwMode="auto">
                          <a:xfrm flipV="1">
                            <a:off x="0" y="0"/>
                            <a:ext cx="1159263" cy="792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02AEA8" w14:textId="77777777" w:rsidR="00AE6BFB" w:rsidRDefault="00AE6BFB" w:rsidP="00AE6BFB">
      <w:pPr>
        <w:rPr>
          <w:i/>
          <w:iCs/>
          <w:lang w:val="en-US"/>
        </w:rPr>
      </w:pPr>
    </w:p>
    <w:p w14:paraId="290AB8BF" w14:textId="3501A7DF" w:rsidR="00AB0E9D" w:rsidRDefault="00AB0E9D" w:rsidP="00AE6BFB">
      <w:pPr>
        <w:spacing w:line="276" w:lineRule="auto"/>
        <w:rPr>
          <w:rFonts w:ascii="Aptos" w:hAnsi="Aptos"/>
          <w:i/>
          <w:iCs/>
        </w:rPr>
      </w:pPr>
    </w:p>
    <w:p w14:paraId="62460EFA" w14:textId="77777777" w:rsidR="00F55162" w:rsidRDefault="00F55162" w:rsidP="00AE6BFB">
      <w:pPr>
        <w:spacing w:line="276" w:lineRule="auto"/>
        <w:rPr>
          <w:rFonts w:ascii="Aptos" w:hAnsi="Aptos"/>
          <w:i/>
          <w:iCs/>
        </w:rPr>
      </w:pPr>
    </w:p>
    <w:p w14:paraId="4CFED427" w14:textId="77777777" w:rsidR="00D87FC0" w:rsidRDefault="006728F6">
      <w:pPr>
        <w:rPr>
          <w:i/>
          <w:iCs/>
        </w:rPr>
      </w:pPr>
      <w:r>
        <w:rPr>
          <w:i/>
          <w:iCs/>
        </w:rPr>
        <w:br w:type="page"/>
      </w:r>
    </w:p>
    <w:tbl>
      <w:tblPr>
        <w:tblStyle w:val="PlainTable1"/>
        <w:tblpPr w:leftFromText="180" w:rightFromText="180" w:vertAnchor="page" w:horzAnchor="margin" w:tblpY="1272"/>
        <w:tblW w:w="5000" w:type="pct"/>
        <w:tblLook w:val="04A0" w:firstRow="1" w:lastRow="0" w:firstColumn="1" w:lastColumn="0" w:noHBand="0" w:noVBand="1"/>
      </w:tblPr>
      <w:tblGrid>
        <w:gridCol w:w="1478"/>
        <w:gridCol w:w="1614"/>
        <w:gridCol w:w="1275"/>
        <w:gridCol w:w="1585"/>
        <w:gridCol w:w="1067"/>
        <w:gridCol w:w="3437"/>
      </w:tblGrid>
      <w:tr w:rsidR="00440C66" w:rsidRPr="0018095A" w14:paraId="4AB35AC9" w14:textId="77777777" w:rsidTr="00440C6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671DB435" w14:textId="029C4C74" w:rsidR="00D87FC0" w:rsidRPr="0018095A" w:rsidRDefault="00D87FC0" w:rsidP="006F36F5">
            <w:pPr>
              <w:spacing w:line="276" w:lineRule="auto"/>
              <w:jc w:val="center"/>
              <w:rPr>
                <w:sz w:val="20"/>
                <w:szCs w:val="20"/>
              </w:rPr>
            </w:pPr>
            <w:r>
              <w:rPr>
                <w:sz w:val="20"/>
                <w:szCs w:val="20"/>
              </w:rPr>
              <w:lastRenderedPageBreak/>
              <w:t xml:space="preserve">Epibiont </w:t>
            </w:r>
            <w:r w:rsidRPr="0018095A">
              <w:rPr>
                <w:sz w:val="20"/>
                <w:szCs w:val="20"/>
              </w:rPr>
              <w:t>ID</w:t>
            </w:r>
            <w:r>
              <w:rPr>
                <w:sz w:val="20"/>
                <w:szCs w:val="20"/>
              </w:rPr>
              <w:t xml:space="preserve"> from kelp frond</w:t>
            </w:r>
            <w:r w:rsidR="00440C66">
              <w:rPr>
                <w:sz w:val="20"/>
                <w:szCs w:val="20"/>
              </w:rPr>
              <w:t>:</w:t>
            </w:r>
            <w:r>
              <w:rPr>
                <w:sz w:val="20"/>
                <w:szCs w:val="20"/>
              </w:rPr>
              <w:t xml:space="preserve"> Microscopy</w:t>
            </w:r>
          </w:p>
        </w:tc>
        <w:tc>
          <w:tcPr>
            <w:tcW w:w="772" w:type="pct"/>
            <w:vAlign w:val="center"/>
          </w:tcPr>
          <w:p w14:paraId="79973F80" w14:textId="523C4BC8" w:rsidR="00D87FC0" w:rsidRPr="0018095A"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i/>
                <w:iCs/>
                <w:sz w:val="20"/>
                <w:szCs w:val="20"/>
              </w:rPr>
            </w:pPr>
            <w:r>
              <w:rPr>
                <w:sz w:val="20"/>
                <w:szCs w:val="20"/>
              </w:rPr>
              <w:t xml:space="preserve">Epibiont </w:t>
            </w:r>
            <w:r w:rsidRPr="0018095A">
              <w:rPr>
                <w:sz w:val="20"/>
                <w:szCs w:val="20"/>
              </w:rPr>
              <w:t>ID</w:t>
            </w:r>
            <w:r>
              <w:rPr>
                <w:sz w:val="20"/>
                <w:szCs w:val="20"/>
              </w:rPr>
              <w:t xml:space="preserve"> from kelp frond</w:t>
            </w:r>
            <w:r w:rsidR="00440C66">
              <w:rPr>
                <w:sz w:val="20"/>
                <w:szCs w:val="20"/>
              </w:rPr>
              <w:t>:</w:t>
            </w:r>
            <w:r>
              <w:rPr>
                <w:sz w:val="20"/>
                <w:szCs w:val="20"/>
              </w:rPr>
              <w:t xml:space="preserve"> </w:t>
            </w:r>
            <w:r w:rsidRPr="0018095A">
              <w:rPr>
                <w:sz w:val="20"/>
                <w:szCs w:val="20"/>
              </w:rPr>
              <w:t>Barcode ID</w:t>
            </w:r>
          </w:p>
        </w:tc>
        <w:tc>
          <w:tcPr>
            <w:tcW w:w="610" w:type="pct"/>
            <w:vAlign w:val="center"/>
          </w:tcPr>
          <w:p w14:paraId="3A6C0112" w14:textId="77777777" w:rsidR="00D87FC0" w:rsidRPr="55CAC9E0"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Epibiont </w:t>
            </w:r>
            <w:r w:rsidRPr="0018095A">
              <w:rPr>
                <w:sz w:val="20"/>
                <w:szCs w:val="20"/>
              </w:rPr>
              <w:t>ID</w:t>
            </w:r>
            <w:r>
              <w:rPr>
                <w:sz w:val="20"/>
                <w:szCs w:val="20"/>
              </w:rPr>
              <w:t xml:space="preserve"> from plankton - Microscopy</w:t>
            </w:r>
            <w:r w:rsidRPr="0018095A">
              <w:rPr>
                <w:sz w:val="20"/>
                <w:szCs w:val="20"/>
              </w:rPr>
              <w:t xml:space="preserve"> </w:t>
            </w:r>
          </w:p>
        </w:tc>
        <w:tc>
          <w:tcPr>
            <w:tcW w:w="758" w:type="pct"/>
            <w:vAlign w:val="center"/>
          </w:tcPr>
          <w:p w14:paraId="14E9ECAB" w14:textId="77777777" w:rsidR="00440C66"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sz w:val="20"/>
                <w:szCs w:val="20"/>
              </w:rPr>
              <w:t xml:space="preserve">Epibiont </w:t>
            </w:r>
            <w:r w:rsidRPr="0018095A">
              <w:rPr>
                <w:sz w:val="20"/>
                <w:szCs w:val="20"/>
              </w:rPr>
              <w:t>ID</w:t>
            </w:r>
            <w:r>
              <w:rPr>
                <w:sz w:val="20"/>
                <w:szCs w:val="20"/>
              </w:rPr>
              <w:t xml:space="preserve"> from plankton</w:t>
            </w:r>
            <w:r w:rsidR="00440C66">
              <w:rPr>
                <w:sz w:val="20"/>
                <w:szCs w:val="20"/>
              </w:rPr>
              <w:t>:</w:t>
            </w:r>
          </w:p>
          <w:p w14:paraId="5C71D4D9" w14:textId="629BFA9B" w:rsidR="00D87FC0" w:rsidRPr="55CAC9E0"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Metabarcoding ID</w:t>
            </w:r>
          </w:p>
        </w:tc>
        <w:tc>
          <w:tcPr>
            <w:tcW w:w="134" w:type="pct"/>
            <w:vAlign w:val="center"/>
          </w:tcPr>
          <w:p w14:paraId="15FF6359" w14:textId="77777777" w:rsidR="00D87FC0" w:rsidRPr="0018095A"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55CAC9E0">
              <w:rPr>
                <w:sz w:val="20"/>
                <w:szCs w:val="20"/>
              </w:rPr>
              <w:t>Rope Scrub Presence</w:t>
            </w:r>
          </w:p>
        </w:tc>
        <w:tc>
          <w:tcPr>
            <w:tcW w:w="2020" w:type="pct"/>
            <w:vAlign w:val="center"/>
          </w:tcPr>
          <w:p w14:paraId="019310FF" w14:textId="77777777" w:rsidR="00D87FC0"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rFonts w:ascii="Aptos" w:hAnsi="Aptos"/>
                <w:noProof/>
                <w:sz w:val="20"/>
                <w:szCs w:val="20"/>
              </w:rPr>
            </w:pPr>
            <w:r w:rsidRPr="55CAC9E0">
              <w:rPr>
                <w:rFonts w:ascii="Aptos" w:hAnsi="Aptos"/>
                <w:sz w:val="20"/>
                <w:szCs w:val="20"/>
              </w:rPr>
              <w:t>Photo</w:t>
            </w:r>
          </w:p>
          <w:p w14:paraId="01FFBAF1" w14:textId="77777777" w:rsidR="00D87FC0" w:rsidRPr="0018095A" w:rsidRDefault="00D87FC0" w:rsidP="006F36F5">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p>
        </w:tc>
      </w:tr>
      <w:tr w:rsidR="00440C66" w:rsidRPr="0018095A" w14:paraId="567C4553" w14:textId="77777777" w:rsidTr="00440C6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5DAEAEF0" w14:textId="77777777" w:rsidR="00D87FC0" w:rsidRPr="0018095A" w:rsidRDefault="00D87FC0" w:rsidP="006F36F5">
            <w:pPr>
              <w:spacing w:line="276" w:lineRule="auto"/>
              <w:jc w:val="center"/>
              <w:rPr>
                <w:sz w:val="20"/>
                <w:szCs w:val="20"/>
              </w:rPr>
            </w:pPr>
            <w:r w:rsidRPr="0018095A">
              <w:rPr>
                <w:b w:val="0"/>
                <w:bCs w:val="0"/>
                <w:sz w:val="20"/>
                <w:szCs w:val="20"/>
              </w:rPr>
              <w:t xml:space="preserve">Hydroid (with </w:t>
            </w:r>
            <w:proofErr w:type="spellStart"/>
            <w:r w:rsidRPr="0018095A">
              <w:rPr>
                <w:b w:val="0"/>
                <w:bCs w:val="0"/>
                <w:sz w:val="20"/>
                <w:szCs w:val="20"/>
              </w:rPr>
              <w:t>Licmophora</w:t>
            </w:r>
            <w:proofErr w:type="spellEnd"/>
            <w:r w:rsidRPr="0018095A">
              <w:rPr>
                <w:b w:val="0"/>
                <w:bCs w:val="0"/>
                <w:sz w:val="20"/>
                <w:szCs w:val="20"/>
              </w:rPr>
              <w:t xml:space="preserve"> attached)</w:t>
            </w:r>
          </w:p>
        </w:tc>
        <w:tc>
          <w:tcPr>
            <w:tcW w:w="772" w:type="pct"/>
            <w:vAlign w:val="center"/>
          </w:tcPr>
          <w:p w14:paraId="117A1D95"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 xml:space="preserve">Clytia </w:t>
            </w:r>
            <w:proofErr w:type="spellStart"/>
            <w:r w:rsidRPr="0018095A">
              <w:rPr>
                <w:i/>
                <w:iCs/>
                <w:sz w:val="20"/>
                <w:szCs w:val="20"/>
              </w:rPr>
              <w:t>hemisphaerica</w:t>
            </w:r>
            <w:proofErr w:type="spellEnd"/>
            <w:r w:rsidRPr="0018095A">
              <w:rPr>
                <w:sz w:val="20"/>
                <w:szCs w:val="20"/>
              </w:rPr>
              <w:t xml:space="preserve"> (99.59%)</w:t>
            </w:r>
          </w:p>
        </w:tc>
        <w:tc>
          <w:tcPr>
            <w:tcW w:w="610" w:type="pct"/>
            <w:vAlign w:val="center"/>
          </w:tcPr>
          <w:p w14:paraId="14CDA24A"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Clytia sp.</w:t>
            </w:r>
          </w:p>
        </w:tc>
        <w:tc>
          <w:tcPr>
            <w:tcW w:w="758" w:type="pct"/>
            <w:vAlign w:val="center"/>
          </w:tcPr>
          <w:p w14:paraId="2FD7BD76"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i/>
                <w:iCs/>
                <w:sz w:val="20"/>
                <w:szCs w:val="20"/>
              </w:rPr>
              <w:t>Clytia</w:t>
            </w:r>
            <w:r>
              <w:rPr>
                <w:i/>
                <w:iCs/>
                <w:sz w:val="20"/>
                <w:szCs w:val="20"/>
              </w:rPr>
              <w:t xml:space="preserve"> sp. 1/2</w:t>
            </w:r>
          </w:p>
        </w:tc>
        <w:tc>
          <w:tcPr>
            <w:tcW w:w="134" w:type="pct"/>
            <w:vAlign w:val="center"/>
          </w:tcPr>
          <w:p w14:paraId="028C23C6"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2020" w:type="pct"/>
            <w:vAlign w:val="center"/>
          </w:tcPr>
          <w:p w14:paraId="5545167B" w14:textId="77777777" w:rsidR="00D87FC0"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pPr>
            <w:r w:rsidRPr="0018095A">
              <w:rPr>
                <w:noProof/>
                <w:sz w:val="20"/>
                <w:szCs w:val="20"/>
              </w:rPr>
              <w:drawing>
                <wp:inline distT="0" distB="0" distL="0" distR="0" wp14:anchorId="30EE3824" wp14:editId="3DEC8E60">
                  <wp:extent cx="1124417" cy="828000"/>
                  <wp:effectExtent l="0" t="0" r="0" b="0"/>
                  <wp:docPr id="136430432" name="Picture 42" descr="A close-up of a microscopic view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60903" name="Picture 42" descr="A close-up of a microscopic view of a plan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4417" cy="828000"/>
                          </a:xfrm>
                          <a:prstGeom prst="rect">
                            <a:avLst/>
                          </a:prstGeom>
                          <a:noFill/>
                          <a:ln>
                            <a:noFill/>
                          </a:ln>
                        </pic:spPr>
                      </pic:pic>
                    </a:graphicData>
                  </a:graphic>
                </wp:inline>
              </w:drawing>
            </w:r>
          </w:p>
        </w:tc>
      </w:tr>
      <w:tr w:rsidR="00440C66" w:rsidRPr="0018095A" w14:paraId="6DCCF10B" w14:textId="77777777" w:rsidTr="00440C66">
        <w:trPr>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787C6D6C" w14:textId="42471EE3" w:rsidR="00D87FC0" w:rsidRPr="0018095A" w:rsidRDefault="00D87FC0" w:rsidP="006F36F5">
            <w:pPr>
              <w:spacing w:line="276" w:lineRule="auto"/>
              <w:jc w:val="center"/>
              <w:rPr>
                <w:sz w:val="20"/>
                <w:szCs w:val="20"/>
              </w:rPr>
            </w:pPr>
            <w:r w:rsidRPr="0018095A">
              <w:rPr>
                <w:b w:val="0"/>
                <w:bCs w:val="0"/>
                <w:sz w:val="20"/>
                <w:szCs w:val="20"/>
              </w:rPr>
              <w:t xml:space="preserve">Hydroid (with </w:t>
            </w:r>
            <w:proofErr w:type="spellStart"/>
            <w:r w:rsidRPr="0018095A">
              <w:rPr>
                <w:b w:val="0"/>
                <w:bCs w:val="0"/>
                <w:sz w:val="20"/>
                <w:szCs w:val="20"/>
              </w:rPr>
              <w:t>Licmophora</w:t>
            </w:r>
            <w:proofErr w:type="spellEnd"/>
            <w:ins w:id="569" w:author="Sofie Spatharis" w:date="2025-09-17T15:08:00Z" w16du:dateUtc="2025-09-17T14:08:00Z">
              <w:r w:rsidR="00472A03">
                <w:rPr>
                  <w:b w:val="0"/>
                  <w:bCs w:val="0"/>
                  <w:sz w:val="20"/>
                  <w:szCs w:val="20"/>
                </w:rPr>
                <w:t xml:space="preserve"> diatoms</w:t>
              </w:r>
            </w:ins>
            <w:r w:rsidRPr="0018095A">
              <w:rPr>
                <w:b w:val="0"/>
                <w:bCs w:val="0"/>
                <w:sz w:val="20"/>
                <w:szCs w:val="20"/>
              </w:rPr>
              <w:t xml:space="preserve"> attached)</w:t>
            </w:r>
          </w:p>
        </w:tc>
        <w:tc>
          <w:tcPr>
            <w:tcW w:w="772" w:type="pct"/>
            <w:vAlign w:val="center"/>
          </w:tcPr>
          <w:p w14:paraId="587EB421"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sidRPr="0018095A">
              <w:rPr>
                <w:i/>
                <w:iCs/>
                <w:sz w:val="20"/>
                <w:szCs w:val="20"/>
              </w:rPr>
              <w:t>Bougainvillia</w:t>
            </w:r>
            <w:proofErr w:type="spellEnd"/>
            <w:r w:rsidRPr="0018095A">
              <w:rPr>
                <w:i/>
                <w:iCs/>
                <w:sz w:val="20"/>
                <w:szCs w:val="20"/>
              </w:rPr>
              <w:t xml:space="preserve"> </w:t>
            </w:r>
            <w:proofErr w:type="spellStart"/>
            <w:r w:rsidRPr="0018095A">
              <w:rPr>
                <w:i/>
                <w:iCs/>
                <w:sz w:val="20"/>
                <w:szCs w:val="20"/>
              </w:rPr>
              <w:t>muscus</w:t>
            </w:r>
            <w:proofErr w:type="spellEnd"/>
            <w:r w:rsidRPr="0018095A">
              <w:rPr>
                <w:sz w:val="20"/>
                <w:szCs w:val="20"/>
              </w:rPr>
              <w:t xml:space="preserve"> (99.41%)</w:t>
            </w:r>
          </w:p>
        </w:tc>
        <w:tc>
          <w:tcPr>
            <w:tcW w:w="610" w:type="pct"/>
            <w:vAlign w:val="center"/>
          </w:tcPr>
          <w:p w14:paraId="0FD14569"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758" w:type="pct"/>
            <w:vAlign w:val="center"/>
          </w:tcPr>
          <w:p w14:paraId="6A608470"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8095A">
              <w:rPr>
                <w:i/>
                <w:iCs/>
                <w:sz w:val="20"/>
                <w:szCs w:val="20"/>
              </w:rPr>
              <w:t>Bougainvillia</w:t>
            </w:r>
            <w:proofErr w:type="spellEnd"/>
            <w:r w:rsidRPr="0018095A">
              <w:rPr>
                <w:i/>
                <w:iCs/>
                <w:sz w:val="20"/>
                <w:szCs w:val="20"/>
              </w:rPr>
              <w:t xml:space="preserve"> </w:t>
            </w:r>
            <w:proofErr w:type="spellStart"/>
            <w:r w:rsidRPr="0018095A">
              <w:rPr>
                <w:i/>
                <w:iCs/>
                <w:sz w:val="20"/>
                <w:szCs w:val="20"/>
              </w:rPr>
              <w:t>muscus</w:t>
            </w:r>
            <w:proofErr w:type="spellEnd"/>
          </w:p>
        </w:tc>
        <w:tc>
          <w:tcPr>
            <w:tcW w:w="134" w:type="pct"/>
            <w:vAlign w:val="center"/>
          </w:tcPr>
          <w:p w14:paraId="13C5BED7"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2020" w:type="pct"/>
            <w:vAlign w:val="center"/>
          </w:tcPr>
          <w:p w14:paraId="24370524" w14:textId="77777777" w:rsidR="00D87FC0"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pPr>
            <w:r w:rsidRPr="0018095A">
              <w:rPr>
                <w:noProof/>
                <w:sz w:val="20"/>
                <w:szCs w:val="20"/>
              </w:rPr>
              <w:drawing>
                <wp:inline distT="0" distB="0" distL="0" distR="0" wp14:anchorId="371ED5C9" wp14:editId="34FC62DA">
                  <wp:extent cx="1150621" cy="864000"/>
                  <wp:effectExtent l="0" t="0" r="0" b="0"/>
                  <wp:docPr id="554637732" name="Picture 4" descr="A close-up of a white fea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7732" name="Picture 4" descr="A close-up of a white feath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0621" cy="864000"/>
                          </a:xfrm>
                          <a:prstGeom prst="rect">
                            <a:avLst/>
                          </a:prstGeom>
                          <a:noFill/>
                          <a:ln>
                            <a:noFill/>
                          </a:ln>
                        </pic:spPr>
                      </pic:pic>
                    </a:graphicData>
                  </a:graphic>
                </wp:inline>
              </w:drawing>
            </w:r>
          </w:p>
        </w:tc>
      </w:tr>
      <w:tr w:rsidR="00440C66" w:rsidRPr="0018095A" w14:paraId="065C9A54" w14:textId="77777777" w:rsidTr="00440C6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6A483153" w14:textId="77777777" w:rsidR="00D87FC0" w:rsidRPr="0018095A" w:rsidRDefault="00D87FC0" w:rsidP="006F36F5">
            <w:pPr>
              <w:spacing w:line="276" w:lineRule="auto"/>
              <w:jc w:val="center"/>
              <w:rPr>
                <w:sz w:val="20"/>
                <w:szCs w:val="20"/>
              </w:rPr>
            </w:pPr>
            <w:r w:rsidRPr="0018095A">
              <w:rPr>
                <w:b w:val="0"/>
                <w:bCs w:val="0"/>
                <w:sz w:val="20"/>
                <w:szCs w:val="20"/>
              </w:rPr>
              <w:t>Membranipora membranacea</w:t>
            </w:r>
          </w:p>
        </w:tc>
        <w:tc>
          <w:tcPr>
            <w:tcW w:w="772" w:type="pct"/>
            <w:vAlign w:val="center"/>
          </w:tcPr>
          <w:p w14:paraId="6E992094"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8095A">
              <w:rPr>
                <w:i/>
                <w:iCs/>
                <w:sz w:val="20"/>
                <w:szCs w:val="20"/>
              </w:rPr>
              <w:t>Membranipora membranacea</w:t>
            </w:r>
            <w:r w:rsidRPr="0018095A">
              <w:rPr>
                <w:sz w:val="20"/>
                <w:szCs w:val="20"/>
              </w:rPr>
              <w:t xml:space="preserve"> (99.60%)</w:t>
            </w:r>
          </w:p>
        </w:tc>
        <w:tc>
          <w:tcPr>
            <w:tcW w:w="610" w:type="pct"/>
            <w:vAlign w:val="center"/>
          </w:tcPr>
          <w:p w14:paraId="0383CF65"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Cyphonaute</w:t>
            </w:r>
          </w:p>
        </w:tc>
        <w:tc>
          <w:tcPr>
            <w:tcW w:w="758" w:type="pct"/>
            <w:vAlign w:val="center"/>
          </w:tcPr>
          <w:p w14:paraId="72B81275"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i/>
                <w:iCs/>
                <w:sz w:val="20"/>
                <w:szCs w:val="20"/>
              </w:rPr>
              <w:t>Membranipora membranacea</w:t>
            </w:r>
          </w:p>
        </w:tc>
        <w:tc>
          <w:tcPr>
            <w:tcW w:w="134" w:type="pct"/>
            <w:vAlign w:val="center"/>
          </w:tcPr>
          <w:p w14:paraId="1AA8F842"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w:t>
            </w:r>
          </w:p>
        </w:tc>
        <w:tc>
          <w:tcPr>
            <w:tcW w:w="2020" w:type="pct"/>
            <w:vAlign w:val="center"/>
          </w:tcPr>
          <w:p w14:paraId="5F48C93A" w14:textId="77777777" w:rsidR="00D87FC0"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690F13" wp14:editId="4674297D">
                  <wp:extent cx="1124418" cy="828000"/>
                  <wp:effectExtent l="0" t="0" r="0" b="0"/>
                  <wp:docPr id="513352258" name="Picture 40" descr="A close-up of a snake s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124418" cy="828000"/>
                          </a:xfrm>
                          <a:prstGeom prst="rect">
                            <a:avLst/>
                          </a:prstGeom>
                          <a:noFill/>
                          <a:ln>
                            <a:noFill/>
                          </a:ln>
                        </pic:spPr>
                      </pic:pic>
                    </a:graphicData>
                  </a:graphic>
                </wp:inline>
              </w:drawing>
            </w:r>
          </w:p>
        </w:tc>
      </w:tr>
      <w:tr w:rsidR="00440C66" w:rsidRPr="0018095A" w14:paraId="7A45D6C5" w14:textId="77777777" w:rsidTr="00440C66">
        <w:trPr>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29993D57" w14:textId="77777777" w:rsidR="00D87FC0" w:rsidRPr="0018095A" w:rsidRDefault="00D87FC0" w:rsidP="006F36F5">
            <w:pPr>
              <w:spacing w:line="276" w:lineRule="auto"/>
              <w:jc w:val="center"/>
              <w:rPr>
                <w:sz w:val="20"/>
                <w:szCs w:val="20"/>
              </w:rPr>
            </w:pPr>
            <w:r w:rsidRPr="0018095A">
              <w:rPr>
                <w:b w:val="0"/>
                <w:bCs w:val="0"/>
                <w:sz w:val="20"/>
                <w:szCs w:val="20"/>
              </w:rPr>
              <w:t>NA</w:t>
            </w:r>
          </w:p>
        </w:tc>
        <w:tc>
          <w:tcPr>
            <w:tcW w:w="772" w:type="pct"/>
            <w:vAlign w:val="center"/>
          </w:tcPr>
          <w:p w14:paraId="76D30E9D"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sidRPr="0018095A">
              <w:rPr>
                <w:i/>
                <w:iCs/>
                <w:sz w:val="20"/>
                <w:szCs w:val="20"/>
              </w:rPr>
              <w:t>Amphibalanus</w:t>
            </w:r>
            <w:proofErr w:type="spellEnd"/>
            <w:r w:rsidRPr="0018095A">
              <w:rPr>
                <w:i/>
                <w:iCs/>
                <w:sz w:val="20"/>
                <w:szCs w:val="20"/>
              </w:rPr>
              <w:t xml:space="preserve"> </w:t>
            </w:r>
            <w:proofErr w:type="spellStart"/>
            <w:r w:rsidRPr="0018095A">
              <w:rPr>
                <w:i/>
                <w:iCs/>
                <w:sz w:val="20"/>
                <w:szCs w:val="20"/>
              </w:rPr>
              <w:t>improvisus</w:t>
            </w:r>
            <w:proofErr w:type="spellEnd"/>
            <w:r w:rsidRPr="0018095A">
              <w:rPr>
                <w:sz w:val="20"/>
                <w:szCs w:val="20"/>
              </w:rPr>
              <w:t xml:space="preserve"> (100%)</w:t>
            </w:r>
          </w:p>
        </w:tc>
        <w:tc>
          <w:tcPr>
            <w:tcW w:w="610" w:type="pct"/>
            <w:vAlign w:val="center"/>
          </w:tcPr>
          <w:p w14:paraId="19E49F57"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Balanoid nauplii</w:t>
            </w:r>
          </w:p>
        </w:tc>
        <w:tc>
          <w:tcPr>
            <w:tcW w:w="758" w:type="pct"/>
            <w:vAlign w:val="center"/>
          </w:tcPr>
          <w:p w14:paraId="72C17B48"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34" w:type="pct"/>
            <w:vAlign w:val="center"/>
          </w:tcPr>
          <w:p w14:paraId="03A37F95"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w:t>
            </w:r>
          </w:p>
        </w:tc>
        <w:tc>
          <w:tcPr>
            <w:tcW w:w="2020" w:type="pct"/>
            <w:vAlign w:val="center"/>
          </w:tcPr>
          <w:p w14:paraId="32622583" w14:textId="77777777" w:rsidR="00D87FC0"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68753A" wp14:editId="62E8AD92">
                  <wp:extent cx="1163545" cy="756000"/>
                  <wp:effectExtent l="0" t="0" r="0" b="6350"/>
                  <wp:docPr id="492644395" name="Picture 52" descr="A close up of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2" cstate="print">
                            <a:extLst>
                              <a:ext uri="{28A0092B-C50C-407E-A947-70E740481C1C}">
                                <a14:useLocalDpi xmlns:a14="http://schemas.microsoft.com/office/drawing/2010/main"/>
                              </a:ext>
                            </a:extLst>
                          </a:blip>
                          <a:srcRect r="10434"/>
                          <a:stretch>
                            <a:fillRect/>
                          </a:stretch>
                        </pic:blipFill>
                        <pic:spPr>
                          <a:xfrm>
                            <a:off x="0" y="0"/>
                            <a:ext cx="1163545" cy="756000"/>
                          </a:xfrm>
                          <a:prstGeom prst="rect">
                            <a:avLst/>
                          </a:prstGeom>
                        </pic:spPr>
                      </pic:pic>
                    </a:graphicData>
                  </a:graphic>
                </wp:inline>
              </w:drawing>
            </w:r>
          </w:p>
        </w:tc>
      </w:tr>
      <w:tr w:rsidR="00440C66" w:rsidRPr="0018095A" w14:paraId="5656908F" w14:textId="77777777" w:rsidTr="00440C66">
        <w:trPr>
          <w:cnfStyle w:val="000000100000" w:firstRow="0" w:lastRow="0" w:firstColumn="0" w:lastColumn="0" w:oddVBand="0" w:evenVBand="0" w:oddHBand="1" w:evenHBand="0" w:firstRowFirstColumn="0" w:firstRowLastColumn="0" w:lastRowFirstColumn="0" w:lastRowLastColumn="0"/>
          <w:trHeight w:val="1759"/>
        </w:trPr>
        <w:tc>
          <w:tcPr>
            <w:cnfStyle w:val="001000000000" w:firstRow="0" w:lastRow="0" w:firstColumn="1" w:lastColumn="0" w:oddVBand="0" w:evenVBand="0" w:oddHBand="0" w:evenHBand="0" w:firstRowFirstColumn="0" w:firstRowLastColumn="0" w:lastRowFirstColumn="0" w:lastRowLastColumn="0"/>
            <w:tcW w:w="707" w:type="pct"/>
            <w:vAlign w:val="center"/>
          </w:tcPr>
          <w:p w14:paraId="644D4F02" w14:textId="77777777" w:rsidR="00D87FC0" w:rsidRPr="0018095A" w:rsidRDefault="00D87FC0" w:rsidP="006F36F5">
            <w:pPr>
              <w:spacing w:line="276" w:lineRule="auto"/>
              <w:jc w:val="center"/>
              <w:rPr>
                <w:sz w:val="20"/>
                <w:szCs w:val="20"/>
              </w:rPr>
            </w:pPr>
            <w:r w:rsidRPr="0018095A">
              <w:rPr>
                <w:b w:val="0"/>
                <w:bCs w:val="0"/>
                <w:sz w:val="20"/>
                <w:szCs w:val="20"/>
              </w:rPr>
              <w:t>Obelia sp.</w:t>
            </w:r>
          </w:p>
        </w:tc>
        <w:tc>
          <w:tcPr>
            <w:tcW w:w="772" w:type="pct"/>
            <w:vAlign w:val="center"/>
          </w:tcPr>
          <w:p w14:paraId="04DCDAEB"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D406DC">
              <w:rPr>
                <w:i/>
                <w:iCs/>
                <w:sz w:val="20"/>
                <w:szCs w:val="20"/>
              </w:rPr>
              <w:t>Obelia dichotoma</w:t>
            </w:r>
            <w:r w:rsidRPr="0018095A">
              <w:rPr>
                <w:sz w:val="20"/>
                <w:szCs w:val="20"/>
              </w:rPr>
              <w:t xml:space="preserve"> (99.67%)</w:t>
            </w:r>
          </w:p>
        </w:tc>
        <w:tc>
          <w:tcPr>
            <w:tcW w:w="610" w:type="pct"/>
            <w:vAlign w:val="center"/>
          </w:tcPr>
          <w:p w14:paraId="27C71F06"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Obelia sp.</w:t>
            </w:r>
          </w:p>
        </w:tc>
        <w:tc>
          <w:tcPr>
            <w:tcW w:w="758" w:type="pct"/>
            <w:vAlign w:val="center"/>
          </w:tcPr>
          <w:p w14:paraId="1CFDDEC2"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D406DC">
              <w:rPr>
                <w:i/>
                <w:iCs/>
                <w:sz w:val="20"/>
                <w:szCs w:val="20"/>
              </w:rPr>
              <w:t>Obelia dichotoma</w:t>
            </w:r>
          </w:p>
        </w:tc>
        <w:tc>
          <w:tcPr>
            <w:tcW w:w="134" w:type="pct"/>
            <w:vAlign w:val="center"/>
          </w:tcPr>
          <w:p w14:paraId="52576715"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w:t>
            </w:r>
          </w:p>
        </w:tc>
        <w:tc>
          <w:tcPr>
            <w:tcW w:w="2020" w:type="pct"/>
            <w:vAlign w:val="center"/>
          </w:tcPr>
          <w:p w14:paraId="7E1A69B7" w14:textId="529AC0D5" w:rsidR="00D87FC0" w:rsidRDefault="008749D5" w:rsidP="008749D5">
            <w:pPr>
              <w:spacing w:line="276" w:lineRule="auto"/>
              <w:jc w:val="center"/>
              <w:cnfStyle w:val="000000100000" w:firstRow="0" w:lastRow="0" w:firstColumn="0" w:lastColumn="0" w:oddVBand="0" w:evenVBand="0" w:oddHBand="1" w:evenHBand="0" w:firstRowFirstColumn="0" w:firstRowLastColumn="0" w:lastRowFirstColumn="0" w:lastRowLastColumn="0"/>
            </w:pPr>
            <w:r w:rsidRPr="008749D5">
              <w:rPr>
                <w:noProof/>
              </w:rPr>
              <w:drawing>
                <wp:inline distT="0" distB="0" distL="0" distR="0" wp14:anchorId="4D8233AE" wp14:editId="08A39119">
                  <wp:extent cx="1191260" cy="1172481"/>
                  <wp:effectExtent l="0" t="0" r="8890" b="8890"/>
                  <wp:docPr id="1496214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6378" cy="1197203"/>
                          </a:xfrm>
                          <a:prstGeom prst="rect">
                            <a:avLst/>
                          </a:prstGeom>
                          <a:noFill/>
                          <a:ln>
                            <a:noFill/>
                          </a:ln>
                        </pic:spPr>
                      </pic:pic>
                    </a:graphicData>
                  </a:graphic>
                </wp:inline>
              </w:drawing>
            </w:r>
          </w:p>
        </w:tc>
      </w:tr>
      <w:tr w:rsidR="00440C66" w:rsidRPr="0018095A" w14:paraId="1E93FFEB" w14:textId="77777777" w:rsidTr="00440C66">
        <w:trPr>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51F49A2F" w14:textId="77777777" w:rsidR="00D87FC0" w:rsidRPr="0018095A" w:rsidRDefault="00D87FC0" w:rsidP="006F36F5">
            <w:pPr>
              <w:spacing w:line="276" w:lineRule="auto"/>
              <w:jc w:val="center"/>
              <w:rPr>
                <w:sz w:val="20"/>
                <w:szCs w:val="20"/>
              </w:rPr>
            </w:pPr>
            <w:r w:rsidRPr="0018095A">
              <w:rPr>
                <w:b w:val="0"/>
                <w:bCs w:val="0"/>
                <w:sz w:val="20"/>
                <w:szCs w:val="20"/>
              </w:rPr>
              <w:t>Rhodophyta (</w:t>
            </w:r>
            <w:proofErr w:type="spellStart"/>
            <w:r w:rsidRPr="0018095A">
              <w:rPr>
                <w:b w:val="0"/>
                <w:bCs w:val="0"/>
                <w:sz w:val="20"/>
                <w:szCs w:val="20"/>
              </w:rPr>
              <w:t>Pterosiphonia</w:t>
            </w:r>
            <w:proofErr w:type="spellEnd"/>
            <w:r w:rsidRPr="0018095A">
              <w:rPr>
                <w:b w:val="0"/>
                <w:bCs w:val="0"/>
                <w:sz w:val="20"/>
                <w:szCs w:val="20"/>
              </w:rPr>
              <w:t xml:space="preserve"> spinifera)</w:t>
            </w:r>
          </w:p>
        </w:tc>
        <w:tc>
          <w:tcPr>
            <w:tcW w:w="772" w:type="pct"/>
            <w:vAlign w:val="center"/>
          </w:tcPr>
          <w:p w14:paraId="2FCBEDEB"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sidRPr="00D406DC">
              <w:rPr>
                <w:i/>
                <w:iCs/>
                <w:sz w:val="20"/>
                <w:szCs w:val="20"/>
              </w:rPr>
              <w:t>Pterothamnion</w:t>
            </w:r>
            <w:proofErr w:type="spellEnd"/>
            <w:r w:rsidRPr="00D406DC">
              <w:rPr>
                <w:i/>
                <w:iCs/>
                <w:sz w:val="20"/>
                <w:szCs w:val="20"/>
              </w:rPr>
              <w:t xml:space="preserve"> plumula</w:t>
            </w:r>
            <w:r w:rsidRPr="0018095A">
              <w:rPr>
                <w:sz w:val="20"/>
                <w:szCs w:val="20"/>
              </w:rPr>
              <w:t xml:space="preserve"> (98.86%)</w:t>
            </w:r>
          </w:p>
        </w:tc>
        <w:tc>
          <w:tcPr>
            <w:tcW w:w="610" w:type="pct"/>
            <w:vAlign w:val="center"/>
          </w:tcPr>
          <w:p w14:paraId="3D7318FA"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NA</w:t>
            </w:r>
          </w:p>
        </w:tc>
        <w:tc>
          <w:tcPr>
            <w:tcW w:w="758" w:type="pct"/>
            <w:vAlign w:val="center"/>
          </w:tcPr>
          <w:p w14:paraId="0392090A"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w:t>
            </w:r>
          </w:p>
        </w:tc>
        <w:tc>
          <w:tcPr>
            <w:tcW w:w="134" w:type="pct"/>
            <w:vAlign w:val="center"/>
          </w:tcPr>
          <w:p w14:paraId="14716C6C"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2020" w:type="pct"/>
            <w:vAlign w:val="center"/>
          </w:tcPr>
          <w:p w14:paraId="5E593004" w14:textId="77777777" w:rsidR="00D87FC0"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pPr>
            <w:r w:rsidRPr="0018095A">
              <w:rPr>
                <w:noProof/>
                <w:sz w:val="20"/>
                <w:szCs w:val="20"/>
              </w:rPr>
              <w:drawing>
                <wp:inline distT="0" distB="0" distL="0" distR="0" wp14:anchorId="59FDE91D" wp14:editId="6024CB1D">
                  <wp:extent cx="1222193" cy="900000"/>
                  <wp:effectExtent l="0" t="0" r="0" b="0"/>
                  <wp:docPr id="1834161178" name="Picture 48" descr="A close up of a pin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61178" name="Picture 48" descr="A close up of a pink objec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2193" cy="900000"/>
                          </a:xfrm>
                          <a:prstGeom prst="rect">
                            <a:avLst/>
                          </a:prstGeom>
                          <a:noFill/>
                          <a:ln>
                            <a:noFill/>
                          </a:ln>
                        </pic:spPr>
                      </pic:pic>
                    </a:graphicData>
                  </a:graphic>
                </wp:inline>
              </w:drawing>
            </w:r>
          </w:p>
        </w:tc>
      </w:tr>
      <w:tr w:rsidR="00440C66" w:rsidRPr="0018095A" w14:paraId="291A002F" w14:textId="77777777" w:rsidTr="00440C6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2ECD9484" w14:textId="77777777" w:rsidR="00D87FC0" w:rsidRPr="0018095A" w:rsidRDefault="00D87FC0" w:rsidP="006F36F5">
            <w:pPr>
              <w:spacing w:line="276" w:lineRule="auto"/>
              <w:jc w:val="center"/>
              <w:rPr>
                <w:sz w:val="20"/>
                <w:szCs w:val="20"/>
              </w:rPr>
            </w:pPr>
            <w:r w:rsidRPr="0018095A">
              <w:rPr>
                <w:b w:val="0"/>
                <w:bCs w:val="0"/>
                <w:sz w:val="20"/>
                <w:szCs w:val="20"/>
              </w:rPr>
              <w:t>Unidentified</w:t>
            </w:r>
          </w:p>
        </w:tc>
        <w:tc>
          <w:tcPr>
            <w:tcW w:w="772" w:type="pct"/>
            <w:vAlign w:val="center"/>
          </w:tcPr>
          <w:p w14:paraId="3BD94C41" w14:textId="77777777" w:rsidR="00D87FC0" w:rsidRDefault="00FA3A32" w:rsidP="006F36F5">
            <w:pPr>
              <w:spacing w:line="276" w:lineRule="auto"/>
              <w:jc w:val="center"/>
              <w:cnfStyle w:val="000000100000" w:firstRow="0" w:lastRow="0" w:firstColumn="0" w:lastColumn="0" w:oddVBand="0" w:evenVBand="0" w:oddHBand="1" w:evenHBand="0" w:firstRowFirstColumn="0" w:firstRowLastColumn="0" w:lastRowFirstColumn="0" w:lastRowLastColumn="0"/>
              <w:rPr>
                <w:i/>
                <w:iCs/>
                <w:sz w:val="20"/>
                <w:szCs w:val="20"/>
              </w:rPr>
            </w:pPr>
            <w:commentRangeStart w:id="570"/>
            <w:proofErr w:type="spellStart"/>
            <w:r w:rsidRPr="00FA3A32">
              <w:rPr>
                <w:i/>
                <w:iCs/>
                <w:sz w:val="20"/>
                <w:szCs w:val="20"/>
              </w:rPr>
              <w:t>Laminariocolax</w:t>
            </w:r>
            <w:proofErr w:type="spellEnd"/>
            <w:r w:rsidRPr="00FA3A32">
              <w:rPr>
                <w:i/>
                <w:iCs/>
                <w:sz w:val="20"/>
                <w:szCs w:val="20"/>
              </w:rPr>
              <w:t xml:space="preserve"> </w:t>
            </w:r>
            <w:proofErr w:type="spellStart"/>
            <w:r w:rsidRPr="00FA3A32">
              <w:rPr>
                <w:i/>
                <w:iCs/>
                <w:sz w:val="20"/>
                <w:szCs w:val="20"/>
              </w:rPr>
              <w:t>tomentosoides</w:t>
            </w:r>
            <w:proofErr w:type="spellEnd"/>
            <w:r>
              <w:rPr>
                <w:i/>
                <w:iCs/>
                <w:sz w:val="20"/>
                <w:szCs w:val="20"/>
              </w:rPr>
              <w:t xml:space="preserve"> / </w:t>
            </w:r>
            <w:proofErr w:type="spellStart"/>
            <w:r w:rsidRPr="00AC0C33">
              <w:rPr>
                <w:i/>
                <w:iCs/>
                <w:sz w:val="20"/>
                <w:szCs w:val="20"/>
              </w:rPr>
              <w:t>Ectocarpus</w:t>
            </w:r>
            <w:proofErr w:type="spellEnd"/>
            <w:r w:rsidRPr="00AC0C33">
              <w:rPr>
                <w:i/>
                <w:iCs/>
                <w:sz w:val="20"/>
                <w:szCs w:val="20"/>
              </w:rPr>
              <w:t xml:space="preserve"> deformans</w:t>
            </w:r>
            <w:commentRangeEnd w:id="570"/>
            <w:r w:rsidR="006540AB" w:rsidRPr="00AC0C33">
              <w:rPr>
                <w:rStyle w:val="CommentReference"/>
              </w:rPr>
              <w:commentReference w:id="570"/>
            </w:r>
            <w:r>
              <w:rPr>
                <w:i/>
                <w:iCs/>
                <w:sz w:val="20"/>
                <w:szCs w:val="20"/>
              </w:rPr>
              <w:br/>
              <w:t>or</w:t>
            </w:r>
          </w:p>
          <w:p w14:paraId="1FC763FF" w14:textId="7A008D5B" w:rsidR="00FA3A32" w:rsidRPr="0018095A" w:rsidRDefault="00FA3A32" w:rsidP="006F36F5">
            <w:pPr>
              <w:spacing w:line="276" w:lineRule="auto"/>
              <w:jc w:val="center"/>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Pr>
                <w:i/>
                <w:iCs/>
                <w:sz w:val="20"/>
                <w:szCs w:val="20"/>
              </w:rPr>
              <w:t>Hincksia</w:t>
            </w:r>
            <w:proofErr w:type="spellEnd"/>
            <w:r>
              <w:rPr>
                <w:i/>
                <w:iCs/>
                <w:sz w:val="20"/>
                <w:szCs w:val="20"/>
              </w:rPr>
              <w:t xml:space="preserve"> granulosa</w:t>
            </w:r>
            <w:r w:rsidR="00AC0C33">
              <w:rPr>
                <w:i/>
                <w:iCs/>
                <w:sz w:val="20"/>
                <w:szCs w:val="20"/>
              </w:rPr>
              <w:t xml:space="preserve"> / </w:t>
            </w:r>
            <w:proofErr w:type="spellStart"/>
            <w:r w:rsidR="00AC0C33" w:rsidRPr="00AC0C33">
              <w:rPr>
                <w:b/>
                <w:bCs/>
                <w:i/>
                <w:iCs/>
                <w:sz w:val="20"/>
                <w:szCs w:val="20"/>
              </w:rPr>
              <w:t>Hincksia</w:t>
            </w:r>
            <w:proofErr w:type="spellEnd"/>
            <w:r w:rsidR="00AC0C33" w:rsidRPr="00AC0C33">
              <w:rPr>
                <w:b/>
                <w:bCs/>
                <w:i/>
                <w:iCs/>
                <w:sz w:val="20"/>
                <w:szCs w:val="20"/>
              </w:rPr>
              <w:t xml:space="preserve"> </w:t>
            </w:r>
            <w:proofErr w:type="spellStart"/>
            <w:r w:rsidR="00AC0C33" w:rsidRPr="00AC0C33">
              <w:rPr>
                <w:b/>
                <w:bCs/>
                <w:i/>
                <w:iCs/>
                <w:sz w:val="20"/>
                <w:szCs w:val="20"/>
              </w:rPr>
              <w:t>hincksia</w:t>
            </w:r>
            <w:proofErr w:type="spellEnd"/>
          </w:p>
        </w:tc>
        <w:tc>
          <w:tcPr>
            <w:tcW w:w="610" w:type="pct"/>
            <w:vAlign w:val="center"/>
          </w:tcPr>
          <w:p w14:paraId="3F53F186"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NA</w:t>
            </w:r>
          </w:p>
        </w:tc>
        <w:tc>
          <w:tcPr>
            <w:tcW w:w="758" w:type="pct"/>
            <w:vAlign w:val="center"/>
          </w:tcPr>
          <w:p w14:paraId="12656AE3"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w:t>
            </w:r>
          </w:p>
        </w:tc>
        <w:tc>
          <w:tcPr>
            <w:tcW w:w="134" w:type="pct"/>
            <w:vAlign w:val="center"/>
          </w:tcPr>
          <w:p w14:paraId="57C24BB3" w14:textId="77777777" w:rsidR="00D87FC0" w:rsidRPr="0018095A"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8095A">
              <w:rPr>
                <w:sz w:val="20"/>
                <w:szCs w:val="20"/>
              </w:rPr>
              <w:t>Y</w:t>
            </w:r>
          </w:p>
        </w:tc>
        <w:tc>
          <w:tcPr>
            <w:tcW w:w="2020" w:type="pct"/>
            <w:vAlign w:val="center"/>
          </w:tcPr>
          <w:p w14:paraId="53DEE592" w14:textId="77777777" w:rsidR="00D87FC0" w:rsidRDefault="00D87FC0" w:rsidP="006F36F5">
            <w:pPr>
              <w:spacing w:line="276" w:lineRule="auto"/>
              <w:jc w:val="center"/>
              <w:cnfStyle w:val="000000100000" w:firstRow="0" w:lastRow="0" w:firstColumn="0" w:lastColumn="0" w:oddVBand="0" w:evenVBand="0" w:oddHBand="1" w:evenHBand="0" w:firstRowFirstColumn="0" w:firstRowLastColumn="0" w:lastRowFirstColumn="0" w:lastRowLastColumn="0"/>
            </w:pPr>
            <w:r w:rsidRPr="0018095A">
              <w:rPr>
                <w:noProof/>
                <w:sz w:val="20"/>
                <w:szCs w:val="20"/>
              </w:rPr>
              <w:drawing>
                <wp:inline distT="0" distB="0" distL="0" distR="0" wp14:anchorId="75CD8583" wp14:editId="1A4890E4">
                  <wp:extent cx="1222193" cy="900000"/>
                  <wp:effectExtent l="0" t="0" r="0" b="0"/>
                  <wp:docPr id="1584095098" name="Picture 45" descr="A close up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95098" name="Picture 45" descr="A close up of a cell&#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2193" cy="900000"/>
                          </a:xfrm>
                          <a:prstGeom prst="rect">
                            <a:avLst/>
                          </a:prstGeom>
                          <a:noFill/>
                          <a:ln>
                            <a:noFill/>
                          </a:ln>
                        </pic:spPr>
                      </pic:pic>
                    </a:graphicData>
                  </a:graphic>
                </wp:inline>
              </w:drawing>
            </w:r>
          </w:p>
        </w:tc>
      </w:tr>
      <w:tr w:rsidR="00440C66" w:rsidRPr="0018095A" w14:paraId="27F30407" w14:textId="77777777" w:rsidTr="00440C66">
        <w:trPr>
          <w:trHeight w:val="20"/>
        </w:trPr>
        <w:tc>
          <w:tcPr>
            <w:cnfStyle w:val="001000000000" w:firstRow="0" w:lastRow="0" w:firstColumn="1" w:lastColumn="0" w:oddVBand="0" w:evenVBand="0" w:oddHBand="0" w:evenHBand="0" w:firstRowFirstColumn="0" w:firstRowLastColumn="0" w:lastRowFirstColumn="0" w:lastRowLastColumn="0"/>
            <w:tcW w:w="707" w:type="pct"/>
            <w:vAlign w:val="center"/>
          </w:tcPr>
          <w:p w14:paraId="6585E55C" w14:textId="6EB7B78D" w:rsidR="00D87FC0" w:rsidRPr="0018095A" w:rsidRDefault="00D87FC0" w:rsidP="006F36F5">
            <w:pPr>
              <w:spacing w:line="276" w:lineRule="auto"/>
              <w:jc w:val="center"/>
              <w:rPr>
                <w:sz w:val="20"/>
                <w:szCs w:val="20"/>
              </w:rPr>
            </w:pPr>
            <w:commentRangeStart w:id="571"/>
            <w:del w:id="572" w:author="Sofie Spatharis" w:date="2025-09-17T15:08:00Z" w16du:dateUtc="2025-09-17T14:08:00Z">
              <w:r w:rsidRPr="0018095A" w:rsidDel="00987B67">
                <w:rPr>
                  <w:b w:val="0"/>
                  <w:bCs w:val="0"/>
                  <w:sz w:val="20"/>
                  <w:szCs w:val="20"/>
                </w:rPr>
                <w:delText xml:space="preserve">Unidentified </w:delText>
              </w:r>
            </w:del>
            <w:proofErr w:type="gramStart"/>
            <w:ins w:id="573" w:author="Sofie Spatharis" w:date="2025-09-17T15:08:00Z" w16du:dateUtc="2025-09-17T14:08:00Z">
              <w:r w:rsidR="00987B67">
                <w:rPr>
                  <w:b w:val="0"/>
                  <w:bCs w:val="0"/>
                  <w:sz w:val="20"/>
                  <w:szCs w:val="20"/>
                </w:rPr>
                <w:t>Hydroid</w:t>
              </w:r>
              <w:r w:rsidR="00472A03">
                <w:rPr>
                  <w:b w:val="0"/>
                  <w:bCs w:val="0"/>
                  <w:sz w:val="20"/>
                  <w:szCs w:val="20"/>
                </w:rPr>
                <w:t xml:space="preserve"> </w:t>
              </w:r>
              <w:r w:rsidR="00472A03" w:rsidRPr="0018095A">
                <w:rPr>
                  <w:b w:val="0"/>
                  <w:bCs w:val="0"/>
                  <w:sz w:val="20"/>
                  <w:szCs w:val="20"/>
                </w:rPr>
                <w:t xml:space="preserve"> </w:t>
              </w:r>
              <w:proofErr w:type="spellStart"/>
              <w:r w:rsidR="00472A03" w:rsidRPr="0018095A">
                <w:rPr>
                  <w:b w:val="0"/>
                  <w:bCs w:val="0"/>
                  <w:sz w:val="20"/>
                  <w:szCs w:val="20"/>
                </w:rPr>
                <w:t>Hydroid</w:t>
              </w:r>
              <w:proofErr w:type="spellEnd"/>
              <w:proofErr w:type="gramEnd"/>
              <w:r w:rsidR="00472A03" w:rsidRPr="0018095A">
                <w:rPr>
                  <w:b w:val="0"/>
                  <w:bCs w:val="0"/>
                  <w:sz w:val="20"/>
                  <w:szCs w:val="20"/>
                </w:rPr>
                <w:t xml:space="preserve"> (with </w:t>
              </w:r>
              <w:proofErr w:type="spellStart"/>
              <w:r w:rsidR="00472A03" w:rsidRPr="0018095A">
                <w:rPr>
                  <w:b w:val="0"/>
                  <w:bCs w:val="0"/>
                  <w:sz w:val="20"/>
                  <w:szCs w:val="20"/>
                </w:rPr>
                <w:t>Licmophora</w:t>
              </w:r>
              <w:proofErr w:type="spellEnd"/>
              <w:r w:rsidR="00472A03">
                <w:rPr>
                  <w:b w:val="0"/>
                  <w:bCs w:val="0"/>
                  <w:sz w:val="20"/>
                  <w:szCs w:val="20"/>
                </w:rPr>
                <w:t xml:space="preserve"> diatoms</w:t>
              </w:r>
              <w:r w:rsidR="00472A03" w:rsidRPr="0018095A">
                <w:rPr>
                  <w:b w:val="0"/>
                  <w:bCs w:val="0"/>
                  <w:sz w:val="20"/>
                  <w:szCs w:val="20"/>
                </w:rPr>
                <w:t xml:space="preserve"> attached)</w:t>
              </w:r>
            </w:ins>
            <w:del w:id="574" w:author="Sofie Spatharis" w:date="2025-09-17T15:07:00Z" w16du:dateUtc="2025-09-17T14:07:00Z">
              <w:r w:rsidR="00805994" w:rsidDel="00805994">
                <w:rPr>
                  <w:b w:val="0"/>
                  <w:bCs w:val="0"/>
                  <w:sz w:val="20"/>
                  <w:szCs w:val="20"/>
                </w:rPr>
                <w:delText>e</w:delText>
              </w:r>
            </w:del>
          </w:p>
        </w:tc>
        <w:tc>
          <w:tcPr>
            <w:tcW w:w="772" w:type="pct"/>
            <w:vAlign w:val="center"/>
          </w:tcPr>
          <w:p w14:paraId="5CBCF5E7"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sidRPr="00D406DC">
              <w:rPr>
                <w:i/>
                <w:iCs/>
                <w:sz w:val="20"/>
                <w:szCs w:val="20"/>
              </w:rPr>
              <w:t>Bougainvillia</w:t>
            </w:r>
            <w:proofErr w:type="spellEnd"/>
            <w:r w:rsidRPr="00D406DC">
              <w:rPr>
                <w:i/>
                <w:iCs/>
                <w:sz w:val="20"/>
                <w:szCs w:val="20"/>
              </w:rPr>
              <w:t xml:space="preserve"> </w:t>
            </w:r>
            <w:proofErr w:type="spellStart"/>
            <w:r w:rsidRPr="00D406DC">
              <w:rPr>
                <w:i/>
                <w:iCs/>
                <w:sz w:val="20"/>
                <w:szCs w:val="20"/>
              </w:rPr>
              <w:t>muscus</w:t>
            </w:r>
            <w:proofErr w:type="spellEnd"/>
            <w:r w:rsidRPr="0018095A">
              <w:rPr>
                <w:sz w:val="20"/>
                <w:szCs w:val="20"/>
              </w:rPr>
              <w:t xml:space="preserve"> (99.41%)</w:t>
            </w:r>
          </w:p>
        </w:tc>
        <w:tc>
          <w:tcPr>
            <w:tcW w:w="610" w:type="pct"/>
            <w:vAlign w:val="center"/>
          </w:tcPr>
          <w:p w14:paraId="583285F1"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Hydroid</w:t>
            </w:r>
          </w:p>
        </w:tc>
        <w:tc>
          <w:tcPr>
            <w:tcW w:w="758" w:type="pct"/>
            <w:vAlign w:val="center"/>
          </w:tcPr>
          <w:p w14:paraId="25496564"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D406DC">
              <w:rPr>
                <w:i/>
                <w:iCs/>
                <w:sz w:val="20"/>
                <w:szCs w:val="20"/>
              </w:rPr>
              <w:t>Bougainvillia</w:t>
            </w:r>
            <w:proofErr w:type="spellEnd"/>
            <w:r w:rsidRPr="00D406DC">
              <w:rPr>
                <w:i/>
                <w:iCs/>
                <w:sz w:val="20"/>
                <w:szCs w:val="20"/>
              </w:rPr>
              <w:t xml:space="preserve"> </w:t>
            </w:r>
            <w:proofErr w:type="spellStart"/>
            <w:r w:rsidRPr="00D406DC">
              <w:rPr>
                <w:i/>
                <w:iCs/>
                <w:sz w:val="20"/>
                <w:szCs w:val="20"/>
              </w:rPr>
              <w:t>muscus</w:t>
            </w:r>
            <w:proofErr w:type="spellEnd"/>
          </w:p>
        </w:tc>
        <w:tc>
          <w:tcPr>
            <w:tcW w:w="134" w:type="pct"/>
            <w:vAlign w:val="center"/>
          </w:tcPr>
          <w:p w14:paraId="0BC363F4" w14:textId="77777777" w:rsidR="00D87FC0" w:rsidRPr="0018095A"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8095A">
              <w:rPr>
                <w:sz w:val="20"/>
                <w:szCs w:val="20"/>
              </w:rPr>
              <w:t>Y</w:t>
            </w:r>
          </w:p>
        </w:tc>
        <w:tc>
          <w:tcPr>
            <w:tcW w:w="2020" w:type="pct"/>
            <w:vAlign w:val="center"/>
          </w:tcPr>
          <w:p w14:paraId="61DE4B13" w14:textId="77777777" w:rsidR="00D87FC0" w:rsidRDefault="00D87FC0" w:rsidP="006F36F5">
            <w:pPr>
              <w:spacing w:line="276" w:lineRule="auto"/>
              <w:jc w:val="center"/>
              <w:cnfStyle w:val="000000000000" w:firstRow="0" w:lastRow="0" w:firstColumn="0" w:lastColumn="0" w:oddVBand="0" w:evenVBand="0" w:oddHBand="0" w:evenHBand="0" w:firstRowFirstColumn="0" w:firstRowLastColumn="0" w:lastRowFirstColumn="0" w:lastRowLastColumn="0"/>
            </w:pPr>
            <w:r w:rsidRPr="0018095A">
              <w:rPr>
                <w:noProof/>
                <w:sz w:val="20"/>
                <w:szCs w:val="20"/>
              </w:rPr>
              <w:drawing>
                <wp:inline distT="0" distB="0" distL="0" distR="0" wp14:anchorId="42ED2252" wp14:editId="20AF7FDD">
                  <wp:extent cx="1305787" cy="827405"/>
                  <wp:effectExtent l="0" t="0" r="8890" b="0"/>
                  <wp:docPr id="201172273" name="Picture 50"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2273" name="Picture 50" descr="A close-up of a plan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159"/>
                          <a:stretch>
                            <a:fillRect/>
                          </a:stretch>
                        </pic:blipFill>
                        <pic:spPr bwMode="auto">
                          <a:xfrm>
                            <a:off x="0" y="0"/>
                            <a:ext cx="1306726" cy="828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571"/>
            <w:r w:rsidR="006E344D">
              <w:rPr>
                <w:rStyle w:val="CommentReference"/>
              </w:rPr>
              <w:commentReference w:id="571"/>
            </w:r>
          </w:p>
        </w:tc>
      </w:tr>
    </w:tbl>
    <w:p w14:paraId="1DBB5BAF" w14:textId="4EE89DE9" w:rsidR="00C20E5C" w:rsidRDefault="00C20E5C">
      <w:pPr>
        <w:rPr>
          <w:i/>
          <w:iCs/>
        </w:rPr>
      </w:pPr>
      <w:r>
        <w:rPr>
          <w:i/>
          <w:iCs/>
        </w:rPr>
        <w:br w:type="page"/>
      </w:r>
    </w:p>
    <w:p w14:paraId="6EBD7A77" w14:textId="36569A33" w:rsidR="00333DFA" w:rsidRPr="00700D35" w:rsidRDefault="00333DFA" w:rsidP="00C20E5C">
      <w:pPr>
        <w:rPr>
          <w:i/>
          <w:iCs/>
        </w:rPr>
      </w:pPr>
      <w:r>
        <w:rPr>
          <w:i/>
          <w:iCs/>
        </w:rPr>
        <w:lastRenderedPageBreak/>
        <w:t xml:space="preserve">Alignment </w:t>
      </w:r>
      <w:r w:rsidRPr="00700D35">
        <w:rPr>
          <w:i/>
          <w:iCs/>
        </w:rPr>
        <w:t xml:space="preserve">of eDNA </w:t>
      </w:r>
      <w:r>
        <w:rPr>
          <w:i/>
          <w:iCs/>
        </w:rPr>
        <w:t>and</w:t>
      </w:r>
      <w:r w:rsidRPr="00700D35">
        <w:rPr>
          <w:i/>
          <w:iCs/>
        </w:rPr>
        <w:t xml:space="preserve"> microscopy</w:t>
      </w:r>
      <w:r>
        <w:rPr>
          <w:i/>
          <w:iCs/>
        </w:rPr>
        <w:t xml:space="preserve"> in detecting meroplanktonic kelp</w:t>
      </w:r>
      <w:r w:rsidRPr="00700D35">
        <w:rPr>
          <w:i/>
          <w:iCs/>
        </w:rPr>
        <w:t xml:space="preserve"> epibionts</w:t>
      </w:r>
    </w:p>
    <w:p w14:paraId="7610245C" w14:textId="07EA8916" w:rsidR="00333DFA" w:rsidRPr="00465020" w:rsidRDefault="00333DFA" w:rsidP="00333DFA">
      <w:pPr>
        <w:spacing w:line="276" w:lineRule="auto"/>
        <w:rPr>
          <w:i/>
          <w:iCs/>
        </w:rPr>
      </w:pPr>
      <w:commentRangeStart w:id="575"/>
      <w:del w:id="576" w:author="Sofie Spatharis" w:date="2025-09-17T15:18:00Z" w16du:dateUtc="2025-09-17T14:18:00Z">
        <w:r w:rsidDel="0019131E">
          <w:delText>Co</w:delText>
        </w:r>
        <w:commentRangeEnd w:id="575"/>
        <w:r w:rsidDel="0019131E">
          <w:rPr>
            <w:rStyle w:val="CommentReference"/>
          </w:rPr>
          <w:commentReference w:id="575"/>
        </w:r>
        <w:r w:rsidDel="0019131E">
          <w:delText xml:space="preserve">mparisons between eDNA and microscopy datasets revealed both overlaps and discrepancies in detection of epibiont taxa. </w:delText>
        </w:r>
        <w:r w:rsidRPr="4FDD748D" w:rsidDel="0019131E">
          <w:rPr>
            <w:rFonts w:ascii="Aptos" w:eastAsia="Aptos" w:hAnsi="Aptos" w:cs="Aptos"/>
          </w:rPr>
          <w:delText>Across all five target groups</w:delText>
        </w:r>
        <w:r w:rsidR="00240FED" w:rsidDel="0019131E">
          <w:rPr>
            <w:rFonts w:ascii="Aptos" w:eastAsia="Aptos" w:hAnsi="Aptos" w:cs="Aptos"/>
          </w:rPr>
          <w:delText xml:space="preserve">; Bryozoa, Hydrozoa, Bivalvia, </w:delText>
        </w:r>
        <w:r w:rsidR="00666274" w:rsidDel="0019131E">
          <w:rPr>
            <w:rFonts w:ascii="Aptos" w:eastAsia="Aptos" w:hAnsi="Aptos" w:cs="Aptos"/>
          </w:rPr>
          <w:delText>Amphioda and Gastropoda</w:delText>
        </w:r>
        <w:r w:rsidRPr="4FDD748D" w:rsidDel="0019131E">
          <w:rPr>
            <w:rFonts w:ascii="Aptos" w:eastAsia="Aptos" w:hAnsi="Aptos" w:cs="Aptos"/>
          </w:rPr>
          <w:delText>, detection</w:delText>
        </w:r>
        <w:r w:rsidDel="0019131E">
          <w:rPr>
            <w:rFonts w:ascii="Aptos" w:eastAsia="Aptos" w:hAnsi="Aptos" w:cs="Aptos"/>
          </w:rPr>
          <w:delText xml:space="preserve"> at species level was achieved more consistently using </w:delText>
        </w:r>
        <w:r w:rsidRPr="4FDD748D" w:rsidDel="0019131E">
          <w:rPr>
            <w:rFonts w:ascii="Aptos" w:eastAsia="Aptos" w:hAnsi="Aptos" w:cs="Aptos"/>
          </w:rPr>
          <w:delText>eDNA data</w:delText>
        </w:r>
        <w:r w:rsidR="004B6A5C" w:rsidDel="0019131E">
          <w:rPr>
            <w:rFonts w:ascii="Aptos" w:eastAsia="Aptos" w:hAnsi="Aptos" w:cs="Aptos"/>
          </w:rPr>
          <w:delText xml:space="preserve">. </w:delText>
        </w:r>
      </w:del>
      <w:r w:rsidR="000D7292">
        <w:t xml:space="preserve">Taxonomic identification of kelp epibionts via COI barcoding agreed with microscopy </w:t>
      </w:r>
      <w:r w:rsidR="00F87F37">
        <w:t xml:space="preserve">results </w:t>
      </w:r>
      <w:r w:rsidR="000D7292">
        <w:t xml:space="preserve">in 13 out of 16 specimens </w:t>
      </w:r>
      <w:r w:rsidR="00D705C5">
        <w:t>but further enhanced</w:t>
      </w:r>
      <w:r w:rsidR="000D7292">
        <w:t xml:space="preserve"> </w:t>
      </w:r>
      <w:r w:rsidR="003C04B1">
        <w:t xml:space="preserve">their </w:t>
      </w:r>
      <w:r w:rsidR="000D7292">
        <w:t xml:space="preserve">taxonomic resolution from family and genus down to species level. Out of the 14 epibiont species identified from the kelp </w:t>
      </w:r>
      <w:del w:id="577" w:author="Sofie Spatharis" w:date="2025-09-17T15:19:00Z" w16du:dateUtc="2025-09-17T14:19:00Z">
        <w:r w:rsidR="000D7292" w:rsidDel="001D328D">
          <w:delText>blades</w:delText>
        </w:r>
      </w:del>
      <w:ins w:id="578" w:author="Sofie Spatharis" w:date="2025-09-17T15:19:00Z" w16du:dateUtc="2025-09-17T14:19:00Z">
        <w:r w:rsidR="001D328D">
          <w:t>fronds</w:t>
        </w:r>
      </w:ins>
      <w:r w:rsidR="000D7292">
        <w:t xml:space="preserve">, 9 were identified via microscopy at phylum, class or genus level and 8 were identified via eDNA metabarcoding at species level. </w:t>
      </w:r>
      <w:r w:rsidRPr="00016DF9">
        <w:t>Microscop</w:t>
      </w:r>
      <w:r>
        <w:t xml:space="preserve">ic analysis showed meroplankton peaks in </w:t>
      </w:r>
      <w:r w:rsidRPr="00016DF9">
        <w:t>Hydrozoan</w:t>
      </w:r>
      <w:r>
        <w:t>s</w:t>
      </w:r>
      <w:r w:rsidRPr="00016DF9">
        <w:t>, Bryozoan</w:t>
      </w:r>
      <w:r>
        <w:t>s</w:t>
      </w:r>
      <w:r w:rsidRPr="00016DF9">
        <w:t xml:space="preserve"> and Bivalve</w:t>
      </w:r>
      <w:r>
        <w:t xml:space="preserve">s </w:t>
      </w:r>
      <w:r w:rsidRPr="00016DF9">
        <w:t xml:space="preserve">two weeks </w:t>
      </w:r>
      <w:commentRangeStart w:id="579"/>
      <w:r w:rsidRPr="00016DF9">
        <w:t xml:space="preserve">before maximum coverage </w:t>
      </w:r>
      <w:r>
        <w:t xml:space="preserve">was </w:t>
      </w:r>
      <w:del w:id="580" w:author="Sofie Spatharis" w:date="2025-09-17T15:20:00Z" w16du:dateUtc="2025-09-17T14:20:00Z">
        <w:r w:rsidDel="0087311F">
          <w:delText xml:space="preserve">seen </w:delText>
        </w:r>
      </w:del>
      <w:ins w:id="581" w:author="Sofie Spatharis" w:date="2025-09-17T15:20:00Z" w16du:dateUtc="2025-09-17T14:20:00Z">
        <w:r w:rsidR="0087311F">
          <w:t xml:space="preserve">observed </w:t>
        </w:r>
      </w:ins>
      <w:r w:rsidRPr="00016DF9">
        <w:t>on</w:t>
      </w:r>
      <w:r w:rsidRPr="0087311F">
        <w:rPr>
          <w:i/>
          <w:iCs/>
          <w:rPrChange w:id="582" w:author="Sofie Spatharis" w:date="2025-09-17T15:20:00Z" w16du:dateUtc="2025-09-17T14:20:00Z">
            <w:rPr/>
          </w:rPrChange>
        </w:rPr>
        <w:t xml:space="preserve"> Saccharina</w:t>
      </w:r>
      <w:r w:rsidRPr="00016DF9">
        <w:t xml:space="preserve"> </w:t>
      </w:r>
      <w:del w:id="583" w:author="Sofie Spatharis" w:date="2025-09-17T15:19:00Z" w16du:dateUtc="2025-09-17T14:19:00Z">
        <w:r w:rsidRPr="00016DF9" w:rsidDel="001D328D">
          <w:delText>blades</w:delText>
        </w:r>
      </w:del>
      <w:ins w:id="584" w:author="Sofie Spatharis" w:date="2025-09-17T15:19:00Z" w16du:dateUtc="2025-09-17T14:19:00Z">
        <w:r w:rsidR="001D328D">
          <w:t>fronds</w:t>
        </w:r>
      </w:ins>
      <w:commentRangeEnd w:id="579"/>
      <w:ins w:id="585" w:author="Sofie Spatharis" w:date="2025-09-17T15:21:00Z" w16du:dateUtc="2025-09-17T14:21:00Z">
        <w:r w:rsidR="0087311F">
          <w:rPr>
            <w:rStyle w:val="CommentReference"/>
          </w:rPr>
          <w:commentReference w:id="579"/>
        </w:r>
      </w:ins>
      <w:r w:rsidRPr="00016DF9">
        <w:t xml:space="preserve">. </w:t>
      </w:r>
      <w:r>
        <w:t xml:space="preserve">However, </w:t>
      </w:r>
      <w:ins w:id="586" w:author="Sofie Spatharis" w:date="2025-09-17T15:22:00Z" w16du:dateUtc="2025-09-17T14:22:00Z">
        <w:r w:rsidR="0087311F">
          <w:t>for the same epibiont taxa,</w:t>
        </w:r>
        <w:r w:rsidR="0087311F" w:rsidRPr="00016DF9">
          <w:t xml:space="preserve"> </w:t>
        </w:r>
        <w:r w:rsidR="0087311F">
          <w:t xml:space="preserve">temporal </w:t>
        </w:r>
      </w:ins>
      <w:r>
        <w:t>m</w:t>
      </w:r>
      <w:r w:rsidRPr="00016DF9">
        <w:t>axim</w:t>
      </w:r>
      <w:ins w:id="587" w:author="Sofie Spatharis" w:date="2025-09-17T15:22:00Z" w16du:dateUtc="2025-09-17T14:22:00Z">
        <w:r w:rsidR="0087311F">
          <w:t>a of</w:t>
        </w:r>
      </w:ins>
      <w:del w:id="588" w:author="Sofie Spatharis" w:date="2025-09-17T15:22:00Z" w16du:dateUtc="2025-09-17T14:22:00Z">
        <w:r w:rsidDel="0087311F">
          <w:delText>um</w:delText>
        </w:r>
      </w:del>
      <w:r w:rsidRPr="00016DF9">
        <w:t xml:space="preserve"> eDNA reads and microscopy abundances</w:t>
      </w:r>
      <w:r>
        <w:t xml:space="preserve"> </w:t>
      </w:r>
      <w:del w:id="589" w:author="Sofie Spatharis" w:date="2025-09-17T15:22:00Z" w16du:dateUtc="2025-09-17T14:22:00Z">
        <w:r w:rsidDel="0087311F">
          <w:delText>for the same epibiont taxa</w:delText>
        </w:r>
        <w:r w:rsidRPr="00016DF9" w:rsidDel="0087311F">
          <w:delText xml:space="preserve"> </w:delText>
        </w:r>
      </w:del>
      <w:del w:id="590" w:author="Sofie Spatharis" w:date="2025-09-17T15:34:00Z" w16du:dateUtc="2025-09-17T14:34:00Z">
        <w:r w:rsidRPr="00016DF9" w:rsidDel="00823D58">
          <w:delText xml:space="preserve">did </w:delText>
        </w:r>
        <w:r w:rsidR="00B57DF2" w:rsidDel="00823D58">
          <w:delText>fully</w:delText>
        </w:r>
        <w:r w:rsidRPr="00016DF9" w:rsidDel="00823D58">
          <w:delText xml:space="preserve"> coincide</w:delText>
        </w:r>
      </w:del>
      <w:ins w:id="591" w:author="Sofie Spatharis" w:date="2025-09-17T15:34:00Z" w16du:dateUtc="2025-09-17T14:34:00Z">
        <w:r w:rsidR="00823D58">
          <w:t xml:space="preserve">partially </w:t>
        </w:r>
      </w:ins>
      <w:ins w:id="592" w:author="Sofie Spatharis" w:date="2025-09-17T15:35:00Z" w16du:dateUtc="2025-09-17T14:35:00Z">
        <w:r w:rsidR="002E4754">
          <w:t>coincided</w:t>
        </w:r>
      </w:ins>
      <w:del w:id="593" w:author="Sofie Spatharis" w:date="2025-09-17T15:22:00Z" w16du:dateUtc="2025-09-17T14:22:00Z">
        <w:r w:rsidRPr="00016DF9" w:rsidDel="0087311F">
          <w:delText xml:space="preserve"> temporally</w:delText>
        </w:r>
      </w:del>
      <w:r w:rsidRPr="00016DF9">
        <w:t>.</w:t>
      </w:r>
      <w:r>
        <w:t xml:space="preserve"> </w:t>
      </w:r>
      <w:r w:rsidR="00854264" w:rsidRPr="00465020">
        <w:t xml:space="preserve">Bryozoan eDNA </w:t>
      </w:r>
      <w:r w:rsidR="00854264">
        <w:t>reads</w:t>
      </w:r>
      <w:r w:rsidR="00854264" w:rsidRPr="00465020">
        <w:t xml:space="preserve"> </w:t>
      </w:r>
      <w:del w:id="594" w:author="Sofie Spatharis" w:date="2025-09-17T15:22:00Z" w16du:dateUtc="2025-09-17T14:22:00Z">
        <w:r w:rsidR="00854264" w:rsidRPr="00465020" w:rsidDel="006671DD">
          <w:delText>reached their maximum</w:delText>
        </w:r>
      </w:del>
      <w:ins w:id="595" w:author="Sofie Spatharis" w:date="2025-09-17T15:22:00Z" w16du:dateUtc="2025-09-17T14:22:00Z">
        <w:r w:rsidR="006671DD">
          <w:t>peaked</w:t>
        </w:r>
      </w:ins>
      <w:r w:rsidR="00854264" w:rsidRPr="00465020">
        <w:t xml:space="preserve"> in late November, whereas cyphonaute</w:t>
      </w:r>
      <w:del w:id="596" w:author="Sofie Spatharis" w:date="2025-09-17T15:23:00Z" w16du:dateUtc="2025-09-17T14:23:00Z">
        <w:r w:rsidR="00854264" w:rsidRPr="00465020" w:rsidDel="006671DD">
          <w:delText>s</w:delText>
        </w:r>
      </w:del>
      <w:r w:rsidR="00854264" w:rsidRPr="00465020">
        <w:t xml:space="preserve"> abundance did not peak until July</w:t>
      </w:r>
      <w:r w:rsidR="00854264">
        <w:t xml:space="preserve"> (Fig. 2). </w:t>
      </w:r>
      <w:r w:rsidR="003C04B1">
        <w:t>For Hydrozoa, peak eDNA reads were</w:t>
      </w:r>
      <w:ins w:id="597" w:author="Sofie Spatharis" w:date="2025-09-17T15:31:00Z" w16du:dateUtc="2025-09-17T14:31:00Z">
        <w:r w:rsidR="00B71835">
          <w:t xml:space="preserve"> observed</w:t>
        </w:r>
      </w:ins>
      <w:r w:rsidR="007E6897" w:rsidRPr="007E6897">
        <w:t xml:space="preserve"> </w:t>
      </w:r>
      <w:r w:rsidR="007E6897">
        <w:t>in February 2021</w:t>
      </w:r>
      <w:r w:rsidR="003C04B1">
        <w:t xml:space="preserve"> </w:t>
      </w:r>
      <w:del w:id="598" w:author="Sofie Spatharis" w:date="2025-09-17T15:31:00Z" w16du:dateUtc="2025-09-17T14:31:00Z">
        <w:r w:rsidR="00D54C83" w:rsidDel="00B71835">
          <w:delText xml:space="preserve">and </w:delText>
        </w:r>
        <w:r w:rsidR="003C04B1" w:rsidDel="00B71835">
          <w:delText xml:space="preserve">identified </w:delText>
        </w:r>
        <w:r w:rsidR="007E6897" w:rsidDel="00B71835">
          <w:delText xml:space="preserve">to </w:delText>
        </w:r>
      </w:del>
      <w:ins w:id="599" w:author="Sofie Spatharis" w:date="2025-09-17T15:31:00Z" w16du:dateUtc="2025-09-17T14:31:00Z">
        <w:r w:rsidR="00B71835">
          <w:t xml:space="preserve">(as </w:t>
        </w:r>
      </w:ins>
      <w:r w:rsidR="003C04B1">
        <w:rPr>
          <w:i/>
          <w:iCs/>
        </w:rPr>
        <w:t xml:space="preserve">Clytia </w:t>
      </w:r>
      <w:r w:rsidR="003C04B1" w:rsidRPr="00B71835">
        <w:rPr>
          <w:rPrChange w:id="600" w:author="Sofie Spatharis" w:date="2025-09-17T15:31:00Z" w16du:dateUtc="2025-09-17T14:31:00Z">
            <w:rPr>
              <w:i/>
              <w:iCs/>
            </w:rPr>
          </w:rPrChange>
        </w:rPr>
        <w:t>sp. 2</w:t>
      </w:r>
      <w:ins w:id="601" w:author="Sofie Spatharis" w:date="2025-09-17T15:31:00Z" w16du:dateUtc="2025-09-17T14:31:00Z">
        <w:r w:rsidR="00B71835" w:rsidRPr="00B71835">
          <w:rPr>
            <w:rPrChange w:id="602" w:author="Sofie Spatharis" w:date="2025-09-17T15:31:00Z" w16du:dateUtc="2025-09-17T14:31:00Z">
              <w:rPr>
                <w:i/>
                <w:iCs/>
              </w:rPr>
            </w:rPrChange>
          </w:rPr>
          <w:t>)</w:t>
        </w:r>
      </w:ins>
      <w:r w:rsidR="003C04B1">
        <w:t xml:space="preserve"> </w:t>
      </w:r>
      <w:r w:rsidR="00671D85">
        <w:t xml:space="preserve">whereas </w:t>
      </w:r>
      <w:del w:id="603" w:author="Sofie Spatharis" w:date="2025-09-17T15:32:00Z" w16du:dateUtc="2025-09-17T14:32:00Z">
        <w:r w:rsidR="00671D85" w:rsidDel="00B71835">
          <w:delText xml:space="preserve">hydroid </w:delText>
        </w:r>
      </w:del>
      <w:r w:rsidR="00671D85">
        <w:t xml:space="preserve">plankton </w:t>
      </w:r>
      <w:del w:id="604" w:author="Sofie Spatharis" w:date="2025-09-17T15:31:00Z" w16du:dateUtc="2025-09-17T14:31:00Z">
        <w:r w:rsidR="00671D85" w:rsidDel="00B71835">
          <w:delText xml:space="preserve">abundances </w:delText>
        </w:r>
      </w:del>
      <w:ins w:id="605" w:author="Sofie Spatharis" w:date="2025-09-17T15:31:00Z" w16du:dateUtc="2025-09-17T14:31:00Z">
        <w:r w:rsidR="00B71835">
          <w:t>microscop</w:t>
        </w:r>
      </w:ins>
      <w:ins w:id="606" w:author="Sofie Spatharis" w:date="2025-09-17T15:32:00Z" w16du:dateUtc="2025-09-17T14:32:00Z">
        <w:r w:rsidR="00B71835">
          <w:t>y counts</w:t>
        </w:r>
      </w:ins>
      <w:ins w:id="607" w:author="Sofie Spatharis" w:date="2025-09-17T15:31:00Z" w16du:dateUtc="2025-09-17T14:31:00Z">
        <w:r w:rsidR="00B71835">
          <w:t xml:space="preserve"> </w:t>
        </w:r>
      </w:ins>
      <w:ins w:id="608" w:author="Sofie Spatharis" w:date="2025-09-17T15:32:00Z" w16du:dateUtc="2025-09-17T14:32:00Z">
        <w:r w:rsidR="00B71835">
          <w:t xml:space="preserve">identified as Obelia </w:t>
        </w:r>
      </w:ins>
      <w:r w:rsidR="00671D85">
        <w:t>did not peak until late June</w:t>
      </w:r>
      <w:r w:rsidR="00F62530">
        <w:t xml:space="preserve"> (Fig. 3)</w:t>
      </w:r>
      <w:r w:rsidR="00671D85">
        <w:t xml:space="preserve">. In Bivalvia, </w:t>
      </w:r>
      <w:proofErr w:type="spellStart"/>
      <w:r w:rsidR="00671D85">
        <w:rPr>
          <w:i/>
          <w:iCs/>
        </w:rPr>
        <w:t>Kurtialla</w:t>
      </w:r>
      <w:proofErr w:type="spellEnd"/>
      <w:r w:rsidR="00671D85">
        <w:rPr>
          <w:i/>
          <w:iCs/>
        </w:rPr>
        <w:t xml:space="preserve"> bidentata </w:t>
      </w:r>
      <w:r w:rsidR="00671D85">
        <w:t xml:space="preserve">and </w:t>
      </w:r>
      <w:proofErr w:type="spellStart"/>
      <w:r w:rsidR="00671D85">
        <w:rPr>
          <w:i/>
          <w:iCs/>
        </w:rPr>
        <w:t>Dosinia</w:t>
      </w:r>
      <w:proofErr w:type="spellEnd"/>
      <w:r w:rsidR="00671D85">
        <w:rPr>
          <w:i/>
          <w:iCs/>
        </w:rPr>
        <w:t xml:space="preserve"> </w:t>
      </w:r>
      <w:proofErr w:type="spellStart"/>
      <w:r w:rsidR="00671D85">
        <w:rPr>
          <w:i/>
          <w:iCs/>
        </w:rPr>
        <w:t>sp</w:t>
      </w:r>
      <w:proofErr w:type="spellEnd"/>
      <w:r w:rsidR="00671D85">
        <w:rPr>
          <w:i/>
          <w:iCs/>
        </w:rPr>
        <w:t xml:space="preserve">, </w:t>
      </w:r>
      <w:r w:rsidR="00671D85">
        <w:t xml:space="preserve">showed the highest eDNA reads in </w:t>
      </w:r>
      <w:r w:rsidR="00F62530">
        <w:t>May and late June, respectively. This preceded the</w:t>
      </w:r>
      <w:ins w:id="609" w:author="Sofie Spatharis" w:date="2025-09-17T15:34:00Z" w16du:dateUtc="2025-09-17T14:34:00Z">
        <w:r w:rsidR="002727D2">
          <w:t xml:space="preserve"> </w:t>
        </w:r>
      </w:ins>
      <w:del w:id="610" w:author="Sofie Spatharis" w:date="2025-09-17T15:33:00Z" w16du:dateUtc="2025-09-17T14:33:00Z">
        <w:r w:rsidR="00F62530" w:rsidDel="002727D2">
          <w:delText xml:space="preserve"> </w:delText>
        </w:r>
      </w:del>
      <w:ins w:id="611" w:author="Sofie Spatharis" w:date="2025-09-17T15:33:00Z" w16du:dateUtc="2025-09-17T14:33:00Z">
        <w:r w:rsidR="002727D2">
          <w:t>mid-July</w:t>
        </w:r>
        <w:r w:rsidR="002727D2" w:rsidDel="002727D2">
          <w:t xml:space="preserve"> </w:t>
        </w:r>
      </w:ins>
      <w:del w:id="612" w:author="Sofie Spatharis" w:date="2025-09-17T15:33:00Z" w16du:dateUtc="2025-09-17T14:33:00Z">
        <w:r w:rsidR="00F62530" w:rsidDel="002727D2">
          <w:delText>maximum recorded abundances for bivalves</w:delText>
        </w:r>
      </w:del>
      <w:ins w:id="613" w:author="Sofie Spatharis" w:date="2025-09-17T15:33:00Z" w16du:dateUtc="2025-09-17T14:33:00Z">
        <w:r w:rsidR="002727D2">
          <w:t>peak of bivalve larvae observed via microscopy</w:t>
        </w:r>
      </w:ins>
      <w:r w:rsidR="00F62530">
        <w:t xml:space="preserve"> </w:t>
      </w:r>
      <w:ins w:id="614" w:author="Sofie Spatharis" w:date="2025-09-17T15:33:00Z" w16du:dateUtc="2025-09-17T14:33:00Z">
        <w:r w:rsidR="002727D2">
          <w:t xml:space="preserve">which was </w:t>
        </w:r>
      </w:ins>
      <w:ins w:id="615" w:author="Sofie Spatharis" w:date="2025-09-17T15:34:00Z" w16du:dateUtc="2025-09-17T14:34:00Z">
        <w:r w:rsidR="002727D2">
          <w:t>only identified at class level</w:t>
        </w:r>
      </w:ins>
      <w:ins w:id="616" w:author="Sofie Spatharis" w:date="2025-09-17T15:33:00Z" w16du:dateUtc="2025-09-17T14:33:00Z">
        <w:r w:rsidR="002727D2">
          <w:t xml:space="preserve"> </w:t>
        </w:r>
      </w:ins>
      <w:del w:id="617" w:author="Sofie Spatharis" w:date="2025-09-17T15:33:00Z" w16du:dateUtc="2025-09-17T14:33:00Z">
        <w:r w:rsidR="00F62530" w:rsidDel="002727D2">
          <w:delText xml:space="preserve">which was in mid-July </w:delText>
        </w:r>
      </w:del>
      <w:r w:rsidR="00F62530">
        <w:t xml:space="preserve">(Fig. </w:t>
      </w:r>
      <w:r w:rsidR="00D544A3">
        <w:t>4).</w:t>
      </w:r>
      <w:r w:rsidR="00465020">
        <w:t xml:space="preserve"> </w:t>
      </w:r>
    </w:p>
    <w:p w14:paraId="62C6A21A" w14:textId="685A5865" w:rsidR="00F55162" w:rsidDel="00333DFA" w:rsidRDefault="00F55162" w:rsidP="00AE6BFB">
      <w:pPr>
        <w:spacing w:line="276" w:lineRule="auto"/>
        <w:rPr>
          <w:del w:id="618" w:author="Sofie Spatharis" w:date="2025-09-16T16:13:00Z" w16du:dateUtc="2025-09-16T15:13:00Z"/>
          <w:rFonts w:ascii="Aptos" w:hAnsi="Aptos"/>
          <w:i/>
          <w:iCs/>
        </w:rPr>
      </w:pPr>
    </w:p>
    <w:p w14:paraId="6E2A4326" w14:textId="6B577EC6" w:rsidR="00F55162" w:rsidDel="00333DFA" w:rsidRDefault="00F55162" w:rsidP="00AE6BFB">
      <w:pPr>
        <w:spacing w:line="276" w:lineRule="auto"/>
        <w:rPr>
          <w:del w:id="619" w:author="Sofie Spatharis" w:date="2025-09-16T16:13:00Z" w16du:dateUtc="2025-09-16T15:13:00Z"/>
          <w:rFonts w:ascii="Aptos" w:hAnsi="Aptos"/>
          <w:i/>
          <w:iCs/>
        </w:rPr>
      </w:pPr>
    </w:p>
    <w:p w14:paraId="27047538" w14:textId="3D6ABCDE" w:rsidR="00F55162" w:rsidDel="00333DFA" w:rsidRDefault="00F55162" w:rsidP="00AE6BFB">
      <w:pPr>
        <w:spacing w:line="276" w:lineRule="auto"/>
        <w:rPr>
          <w:del w:id="620" w:author="Sofie Spatharis" w:date="2025-09-16T16:13:00Z" w16du:dateUtc="2025-09-16T15:13:00Z"/>
          <w:rFonts w:ascii="Aptos" w:hAnsi="Aptos"/>
          <w:i/>
          <w:iCs/>
        </w:rPr>
      </w:pPr>
    </w:p>
    <w:p w14:paraId="4DEA5D61" w14:textId="4AA16A07" w:rsidR="00F55162" w:rsidDel="00333DFA" w:rsidRDefault="00F55162" w:rsidP="00AE6BFB">
      <w:pPr>
        <w:spacing w:line="276" w:lineRule="auto"/>
        <w:rPr>
          <w:del w:id="621" w:author="Sofie Spatharis" w:date="2025-09-16T16:13:00Z" w16du:dateUtc="2025-09-16T15:13:00Z"/>
          <w:rFonts w:ascii="Aptos" w:hAnsi="Aptos"/>
          <w:i/>
          <w:iCs/>
        </w:rPr>
      </w:pPr>
    </w:p>
    <w:p w14:paraId="1A969CE7" w14:textId="2FD753DC" w:rsidR="00F55162" w:rsidDel="00333DFA" w:rsidRDefault="00F55162" w:rsidP="00AE6BFB">
      <w:pPr>
        <w:spacing w:line="276" w:lineRule="auto"/>
        <w:rPr>
          <w:del w:id="622" w:author="Sofie Spatharis" w:date="2025-09-16T16:13:00Z" w16du:dateUtc="2025-09-16T15:13:00Z"/>
          <w:rFonts w:ascii="Aptos" w:hAnsi="Aptos"/>
          <w:i/>
          <w:iCs/>
        </w:rPr>
      </w:pPr>
    </w:p>
    <w:p w14:paraId="6FF2DE0A" w14:textId="5EED7116" w:rsidR="00F55162" w:rsidDel="00333DFA" w:rsidRDefault="00F55162" w:rsidP="00AE6BFB">
      <w:pPr>
        <w:spacing w:line="276" w:lineRule="auto"/>
        <w:rPr>
          <w:del w:id="623" w:author="Sofie Spatharis" w:date="2025-09-16T16:13:00Z" w16du:dateUtc="2025-09-16T15:13:00Z"/>
          <w:rFonts w:ascii="Aptos" w:hAnsi="Aptos"/>
          <w:i/>
          <w:iCs/>
        </w:rPr>
      </w:pPr>
    </w:p>
    <w:p w14:paraId="02CDBC3F" w14:textId="64A7B389" w:rsidR="00F55162" w:rsidDel="00333DFA" w:rsidRDefault="00F55162" w:rsidP="00AE6BFB">
      <w:pPr>
        <w:spacing w:line="276" w:lineRule="auto"/>
        <w:rPr>
          <w:del w:id="624" w:author="Sofie Spatharis" w:date="2025-09-16T16:13:00Z" w16du:dateUtc="2025-09-16T15:13:00Z"/>
          <w:rFonts w:ascii="Aptos" w:hAnsi="Aptos"/>
          <w:i/>
          <w:iCs/>
        </w:rPr>
      </w:pPr>
    </w:p>
    <w:p w14:paraId="7D336B8A" w14:textId="0776AB86" w:rsidR="00F55162" w:rsidDel="00333DFA" w:rsidRDefault="00F55162" w:rsidP="00AE6BFB">
      <w:pPr>
        <w:spacing w:line="276" w:lineRule="auto"/>
        <w:rPr>
          <w:del w:id="625" w:author="Sofie Spatharis" w:date="2025-09-16T16:13:00Z" w16du:dateUtc="2025-09-16T15:13:00Z"/>
          <w:rFonts w:ascii="Aptos" w:hAnsi="Aptos"/>
          <w:i/>
          <w:iCs/>
        </w:rPr>
      </w:pPr>
    </w:p>
    <w:p w14:paraId="73B1AD24" w14:textId="0B3BE4EC" w:rsidR="00F55162" w:rsidDel="00333DFA" w:rsidRDefault="00F55162" w:rsidP="00AE6BFB">
      <w:pPr>
        <w:spacing w:line="276" w:lineRule="auto"/>
        <w:rPr>
          <w:del w:id="626" w:author="Sofie Spatharis" w:date="2025-09-16T16:13:00Z" w16du:dateUtc="2025-09-16T15:13:00Z"/>
          <w:rFonts w:ascii="Aptos" w:hAnsi="Aptos"/>
          <w:i/>
          <w:iCs/>
        </w:rPr>
      </w:pPr>
    </w:p>
    <w:p w14:paraId="6F995D32" w14:textId="64F6FC31" w:rsidR="00F55162" w:rsidDel="00333DFA" w:rsidRDefault="00F55162" w:rsidP="00AE6BFB">
      <w:pPr>
        <w:spacing w:line="276" w:lineRule="auto"/>
        <w:rPr>
          <w:del w:id="627" w:author="Sofie Spatharis" w:date="2025-09-16T16:13:00Z" w16du:dateUtc="2025-09-16T15:13:00Z"/>
          <w:rFonts w:ascii="Aptos" w:hAnsi="Aptos"/>
          <w:i/>
          <w:iCs/>
        </w:rPr>
      </w:pPr>
    </w:p>
    <w:p w14:paraId="68D41CC9" w14:textId="14E9265C" w:rsidR="00F55162" w:rsidDel="00333DFA" w:rsidRDefault="00F55162" w:rsidP="00AE6BFB">
      <w:pPr>
        <w:spacing w:line="276" w:lineRule="auto"/>
        <w:rPr>
          <w:del w:id="628" w:author="Sofie Spatharis" w:date="2025-09-16T16:13:00Z" w16du:dateUtc="2025-09-16T15:13:00Z"/>
          <w:rFonts w:ascii="Aptos" w:hAnsi="Aptos"/>
          <w:i/>
          <w:iCs/>
        </w:rPr>
      </w:pPr>
    </w:p>
    <w:p w14:paraId="5D6F7A5E" w14:textId="4F716592" w:rsidR="00F55162" w:rsidDel="00333DFA" w:rsidRDefault="00F55162" w:rsidP="00AE6BFB">
      <w:pPr>
        <w:spacing w:line="276" w:lineRule="auto"/>
        <w:rPr>
          <w:del w:id="629" w:author="Sofie Spatharis" w:date="2025-09-16T16:13:00Z" w16du:dateUtc="2025-09-16T15:13:00Z"/>
          <w:rFonts w:ascii="Aptos" w:hAnsi="Aptos"/>
          <w:i/>
          <w:iCs/>
        </w:rPr>
      </w:pPr>
    </w:p>
    <w:p w14:paraId="32656C0C" w14:textId="4C527D30" w:rsidR="00F55162" w:rsidDel="00333DFA" w:rsidRDefault="00F55162" w:rsidP="00AE6BFB">
      <w:pPr>
        <w:spacing w:line="276" w:lineRule="auto"/>
        <w:rPr>
          <w:del w:id="630" w:author="Sofie Spatharis" w:date="2025-09-16T16:13:00Z" w16du:dateUtc="2025-09-16T15:13:00Z"/>
          <w:rFonts w:ascii="Aptos" w:hAnsi="Aptos"/>
          <w:i/>
          <w:iCs/>
        </w:rPr>
      </w:pPr>
    </w:p>
    <w:p w14:paraId="547D0C4C" w14:textId="13996A8A" w:rsidR="00F55162" w:rsidDel="00333DFA" w:rsidRDefault="00F55162" w:rsidP="00AE6BFB">
      <w:pPr>
        <w:spacing w:line="276" w:lineRule="auto"/>
        <w:rPr>
          <w:del w:id="631" w:author="Sofie Spatharis" w:date="2025-09-16T16:13:00Z" w16du:dateUtc="2025-09-16T15:13:00Z"/>
          <w:rFonts w:ascii="Aptos" w:hAnsi="Aptos"/>
          <w:i/>
          <w:iCs/>
        </w:rPr>
      </w:pPr>
    </w:p>
    <w:p w14:paraId="766480CB" w14:textId="7F98EA46" w:rsidR="00F55162" w:rsidDel="00333DFA" w:rsidRDefault="00F55162" w:rsidP="00AE6BFB">
      <w:pPr>
        <w:spacing w:line="276" w:lineRule="auto"/>
        <w:rPr>
          <w:del w:id="632" w:author="Sofie Spatharis" w:date="2025-09-16T16:13:00Z" w16du:dateUtc="2025-09-16T15:13:00Z"/>
          <w:rFonts w:ascii="Aptos" w:hAnsi="Aptos"/>
          <w:i/>
          <w:iCs/>
        </w:rPr>
      </w:pPr>
    </w:p>
    <w:p w14:paraId="31C3BE4C" w14:textId="28607DD6" w:rsidR="00F55162" w:rsidDel="00333DFA" w:rsidRDefault="00F55162" w:rsidP="00AE6BFB">
      <w:pPr>
        <w:spacing w:line="276" w:lineRule="auto"/>
        <w:rPr>
          <w:del w:id="633" w:author="Sofie Spatharis" w:date="2025-09-16T16:13:00Z" w16du:dateUtc="2025-09-16T15:13:00Z"/>
          <w:rFonts w:ascii="Aptos" w:hAnsi="Aptos"/>
          <w:i/>
          <w:iCs/>
        </w:rPr>
      </w:pPr>
    </w:p>
    <w:p w14:paraId="70EB9ED2" w14:textId="18C83EB4" w:rsidR="00F55162" w:rsidDel="00333DFA" w:rsidRDefault="00F55162" w:rsidP="00AE6BFB">
      <w:pPr>
        <w:spacing w:line="276" w:lineRule="auto"/>
        <w:rPr>
          <w:del w:id="634" w:author="Sofie Spatharis" w:date="2025-09-16T16:13:00Z" w16du:dateUtc="2025-09-16T15:13:00Z"/>
          <w:rFonts w:ascii="Aptos" w:hAnsi="Aptos"/>
          <w:i/>
          <w:iCs/>
        </w:rPr>
      </w:pPr>
    </w:p>
    <w:p w14:paraId="25590A20" w14:textId="551A4F90" w:rsidR="00F55162" w:rsidDel="00333DFA" w:rsidRDefault="00F55162" w:rsidP="00AE6BFB">
      <w:pPr>
        <w:spacing w:line="276" w:lineRule="auto"/>
        <w:rPr>
          <w:del w:id="635" w:author="Sofie Spatharis" w:date="2025-09-16T16:13:00Z" w16du:dateUtc="2025-09-16T15:13:00Z"/>
          <w:rFonts w:ascii="Aptos" w:hAnsi="Aptos"/>
          <w:i/>
          <w:iCs/>
        </w:rPr>
      </w:pPr>
    </w:p>
    <w:p w14:paraId="242B5C4F" w14:textId="6D6B2EC9" w:rsidR="00F55162" w:rsidDel="00333DFA" w:rsidRDefault="00F55162" w:rsidP="00AE6BFB">
      <w:pPr>
        <w:spacing w:line="276" w:lineRule="auto"/>
        <w:rPr>
          <w:del w:id="636" w:author="Sofie Spatharis" w:date="2025-09-16T16:13:00Z" w16du:dateUtc="2025-09-16T15:13:00Z"/>
          <w:rFonts w:ascii="Aptos" w:hAnsi="Aptos"/>
          <w:i/>
          <w:iCs/>
        </w:rPr>
      </w:pPr>
    </w:p>
    <w:p w14:paraId="1D5B52A2" w14:textId="43EECF4D" w:rsidR="00F55162" w:rsidDel="00333DFA" w:rsidRDefault="00F55162" w:rsidP="00AE6BFB">
      <w:pPr>
        <w:spacing w:line="276" w:lineRule="auto"/>
        <w:rPr>
          <w:del w:id="637" w:author="Sofie Spatharis" w:date="2025-09-16T16:13:00Z" w16du:dateUtc="2025-09-16T15:13:00Z"/>
          <w:rFonts w:ascii="Aptos" w:hAnsi="Aptos"/>
          <w:i/>
          <w:iCs/>
        </w:rPr>
      </w:pPr>
    </w:p>
    <w:p w14:paraId="09A1E95C" w14:textId="3B93A799" w:rsidR="00F55162" w:rsidDel="00333DFA" w:rsidRDefault="00F55162" w:rsidP="00AE6BFB">
      <w:pPr>
        <w:spacing w:line="276" w:lineRule="auto"/>
        <w:rPr>
          <w:del w:id="638" w:author="Sofie Spatharis" w:date="2025-09-16T16:13:00Z" w16du:dateUtc="2025-09-16T15:13:00Z"/>
          <w:rFonts w:ascii="Aptos" w:hAnsi="Aptos"/>
          <w:i/>
          <w:iCs/>
        </w:rPr>
      </w:pPr>
    </w:p>
    <w:p w14:paraId="47EA0507" w14:textId="2A915E44" w:rsidR="00F55162" w:rsidDel="00333DFA" w:rsidRDefault="00F55162" w:rsidP="00AE6BFB">
      <w:pPr>
        <w:spacing w:line="276" w:lineRule="auto"/>
        <w:rPr>
          <w:del w:id="639" w:author="Sofie Spatharis" w:date="2025-09-16T16:13:00Z" w16du:dateUtc="2025-09-16T15:13:00Z"/>
          <w:rFonts w:ascii="Aptos" w:hAnsi="Aptos"/>
          <w:i/>
          <w:iCs/>
        </w:rPr>
      </w:pPr>
    </w:p>
    <w:p w14:paraId="3DCAE483" w14:textId="25DA2DB2" w:rsidR="00F55162" w:rsidDel="00333DFA" w:rsidRDefault="00F55162" w:rsidP="00AE6BFB">
      <w:pPr>
        <w:spacing w:line="276" w:lineRule="auto"/>
        <w:rPr>
          <w:del w:id="640" w:author="Sofie Spatharis" w:date="2025-09-16T16:13:00Z" w16du:dateUtc="2025-09-16T15:13:00Z"/>
          <w:rFonts w:ascii="Aptos" w:hAnsi="Aptos"/>
          <w:i/>
          <w:iCs/>
        </w:rPr>
      </w:pPr>
    </w:p>
    <w:p w14:paraId="546B404A" w14:textId="3E17DB15" w:rsidR="00F55162" w:rsidDel="00333DFA" w:rsidRDefault="00F55162" w:rsidP="00AE6BFB">
      <w:pPr>
        <w:spacing w:line="276" w:lineRule="auto"/>
        <w:rPr>
          <w:del w:id="641" w:author="Sofie Spatharis" w:date="2025-09-16T16:13:00Z" w16du:dateUtc="2025-09-16T15:13:00Z"/>
          <w:rFonts w:ascii="Aptos" w:hAnsi="Aptos"/>
          <w:i/>
          <w:iCs/>
        </w:rPr>
      </w:pPr>
    </w:p>
    <w:p w14:paraId="5DE7D216" w14:textId="343C912B" w:rsidR="00F55162" w:rsidDel="00333DFA" w:rsidRDefault="00F55162" w:rsidP="00AE6BFB">
      <w:pPr>
        <w:spacing w:line="276" w:lineRule="auto"/>
        <w:rPr>
          <w:del w:id="642" w:author="Sofie Spatharis" w:date="2025-09-16T16:13:00Z" w16du:dateUtc="2025-09-16T15:13:00Z"/>
          <w:rFonts w:ascii="Aptos" w:hAnsi="Aptos"/>
          <w:i/>
          <w:iCs/>
        </w:rPr>
      </w:pPr>
    </w:p>
    <w:p w14:paraId="5B4EDAA7" w14:textId="1299DE9D" w:rsidR="00F55162" w:rsidDel="00333DFA" w:rsidRDefault="00F55162" w:rsidP="00AE6BFB">
      <w:pPr>
        <w:spacing w:line="276" w:lineRule="auto"/>
        <w:rPr>
          <w:del w:id="643" w:author="Sofie Spatharis" w:date="2025-09-16T16:13:00Z" w16du:dateUtc="2025-09-16T15:13:00Z"/>
          <w:rFonts w:ascii="Aptos" w:hAnsi="Aptos"/>
          <w:i/>
          <w:iCs/>
        </w:rPr>
      </w:pPr>
    </w:p>
    <w:p w14:paraId="61FC5022" w14:textId="33FDE528" w:rsidR="006744F8" w:rsidDel="00333DFA" w:rsidRDefault="006744F8" w:rsidP="00AE6BFB">
      <w:pPr>
        <w:spacing w:line="276" w:lineRule="auto"/>
        <w:rPr>
          <w:del w:id="644" w:author="Sofie Spatharis" w:date="2025-09-16T16:13:00Z" w16du:dateUtc="2025-09-16T15:13:00Z"/>
          <w:rFonts w:ascii="Aptos" w:hAnsi="Aptos"/>
          <w:i/>
          <w:iCs/>
        </w:rPr>
      </w:pPr>
    </w:p>
    <w:p w14:paraId="0C6D767F" w14:textId="56579CF3" w:rsidR="006744F8" w:rsidDel="00333DFA" w:rsidRDefault="006744F8" w:rsidP="00AE6BFB">
      <w:pPr>
        <w:spacing w:line="276" w:lineRule="auto"/>
        <w:rPr>
          <w:del w:id="645" w:author="Sofie Spatharis" w:date="2025-09-16T16:13:00Z" w16du:dateUtc="2025-09-16T15:13:00Z"/>
          <w:rFonts w:ascii="Aptos" w:hAnsi="Aptos"/>
          <w:i/>
          <w:iCs/>
        </w:rPr>
      </w:pPr>
    </w:p>
    <w:p w14:paraId="7A36F05C" w14:textId="0C6FE3C4" w:rsidR="006744F8" w:rsidDel="00333DFA" w:rsidRDefault="006744F8" w:rsidP="00AE6BFB">
      <w:pPr>
        <w:spacing w:line="276" w:lineRule="auto"/>
        <w:rPr>
          <w:del w:id="646" w:author="Sofie Spatharis" w:date="2025-09-16T16:13:00Z" w16du:dateUtc="2025-09-16T15:13:00Z"/>
          <w:rFonts w:ascii="Aptos" w:hAnsi="Aptos"/>
          <w:i/>
          <w:iCs/>
        </w:rPr>
      </w:pPr>
    </w:p>
    <w:p w14:paraId="5F690EF3" w14:textId="0DF27F41" w:rsidR="00F55162" w:rsidDel="00333DFA" w:rsidRDefault="00F55162" w:rsidP="00AE6BFB">
      <w:pPr>
        <w:spacing w:line="276" w:lineRule="auto"/>
        <w:rPr>
          <w:del w:id="647" w:author="Sofie Spatharis" w:date="2025-09-16T16:13:00Z" w16du:dateUtc="2025-09-16T15:13:00Z"/>
          <w:rFonts w:ascii="Aptos" w:hAnsi="Aptos"/>
          <w:i/>
          <w:iCs/>
        </w:rPr>
      </w:pPr>
    </w:p>
    <w:p w14:paraId="76DBFFD3" w14:textId="4B8584C7" w:rsidR="00F55162" w:rsidDel="00333DFA" w:rsidRDefault="00F55162" w:rsidP="00AE6BFB">
      <w:pPr>
        <w:spacing w:line="276" w:lineRule="auto"/>
        <w:rPr>
          <w:del w:id="648" w:author="Sofie Spatharis" w:date="2025-09-16T16:13:00Z" w16du:dateUtc="2025-09-16T15:13:00Z"/>
          <w:rFonts w:ascii="Aptos" w:hAnsi="Aptos"/>
          <w:i/>
          <w:iCs/>
        </w:rPr>
      </w:pPr>
    </w:p>
    <w:p w14:paraId="4EE3D5EF" w14:textId="5ABA6370" w:rsidR="00F55162" w:rsidDel="00333DFA" w:rsidRDefault="00F55162" w:rsidP="00AE6BFB">
      <w:pPr>
        <w:spacing w:line="276" w:lineRule="auto"/>
        <w:rPr>
          <w:del w:id="649" w:author="Sofie Spatharis" w:date="2025-09-16T16:13:00Z" w16du:dateUtc="2025-09-16T15:13:00Z"/>
          <w:rFonts w:ascii="Aptos" w:hAnsi="Aptos"/>
          <w:i/>
          <w:iCs/>
        </w:rPr>
      </w:pPr>
    </w:p>
    <w:p w14:paraId="77B34B68" w14:textId="33933305" w:rsidR="00F55162" w:rsidDel="00333DFA" w:rsidRDefault="00F55162" w:rsidP="00AE6BFB">
      <w:pPr>
        <w:spacing w:line="276" w:lineRule="auto"/>
        <w:rPr>
          <w:del w:id="650" w:author="Sofie Spatharis" w:date="2025-09-16T16:13:00Z" w16du:dateUtc="2025-09-16T15:13:00Z"/>
          <w:rFonts w:ascii="Aptos" w:hAnsi="Aptos"/>
          <w:i/>
          <w:iCs/>
        </w:rPr>
      </w:pPr>
    </w:p>
    <w:p w14:paraId="6056901E" w14:textId="77777777" w:rsidR="00F55162" w:rsidDel="00AE6BFB" w:rsidRDefault="00F55162" w:rsidP="00700D35">
      <w:pPr>
        <w:spacing w:line="276" w:lineRule="auto"/>
        <w:rPr>
          <w:del w:id="651" w:author="Sofie Spatharis" w:date="2025-09-15T15:18:00Z" w16du:dateUtc="2025-09-15T14:18:00Z"/>
          <w:rFonts w:ascii="Aptos" w:hAnsi="Aptos"/>
          <w:i/>
          <w:iCs/>
        </w:rPr>
      </w:pPr>
    </w:p>
    <w:p w14:paraId="0CE92D9B" w14:textId="2E772000" w:rsidR="4FDD748D" w:rsidDel="00AE6BFB" w:rsidRDefault="4FDD748D" w:rsidP="00700D35">
      <w:pPr>
        <w:spacing w:line="276" w:lineRule="auto"/>
        <w:rPr>
          <w:del w:id="652" w:author="Sofie Spatharis" w:date="2025-09-15T15:18:00Z" w16du:dateUtc="2025-09-15T14:18:00Z"/>
        </w:rPr>
      </w:pPr>
      <w:del w:id="653" w:author="Sofie Spatharis" w:date="2025-09-15T15:18:00Z" w16du:dateUtc="2025-09-15T14:18:00Z">
        <w:r w:rsidDel="00AE6BFB">
          <w:br w:type="page"/>
        </w:r>
      </w:del>
    </w:p>
    <w:p w14:paraId="5A95A85B" w14:textId="4ECFE4FD" w:rsidR="00CE5F70" w:rsidRDefault="005B09D4" w:rsidP="00B904C7">
      <w:pPr>
        <w:spacing w:line="276" w:lineRule="auto"/>
        <w:rPr>
          <w:i/>
          <w:iCs/>
        </w:rPr>
      </w:pPr>
      <w:del w:id="654" w:author="Sofie Spatharis" w:date="2025-09-16T16:15:00Z" w16du:dateUtc="2025-09-16T15:15:00Z">
        <w:r w:rsidRPr="55CAC9E0" w:rsidDel="00333DFA">
          <w:rPr>
            <w:i/>
            <w:iCs/>
          </w:rPr>
          <w:delText xml:space="preserve">Assessment of time lags between </w:delText>
        </w:r>
        <w:r w:rsidR="00C0124F" w:rsidRPr="55CAC9E0" w:rsidDel="00333DFA">
          <w:rPr>
            <w:i/>
            <w:iCs/>
          </w:rPr>
          <w:delText>eDNA,</w:delText>
        </w:r>
        <w:r w:rsidRPr="55CAC9E0" w:rsidDel="00333DFA">
          <w:rPr>
            <w:i/>
            <w:iCs/>
          </w:rPr>
          <w:delText xml:space="preserve"> plankton and blade settlement of epibiont</w:delText>
        </w:r>
        <w:r w:rsidR="009148E8" w:rsidRPr="55CAC9E0" w:rsidDel="00333DFA">
          <w:rPr>
            <w:i/>
            <w:iCs/>
          </w:rPr>
          <w:delText xml:space="preserve"> t</w:delText>
        </w:r>
      </w:del>
      <w:r w:rsidR="00B904C7" w:rsidRPr="6434679C">
        <w:rPr>
          <w:i/>
          <w:iCs/>
        </w:rPr>
        <w:t>Bryozoa</w:t>
      </w:r>
    </w:p>
    <w:p w14:paraId="0E14DF8C" w14:textId="599CC9CF" w:rsidR="00854264" w:rsidRDefault="00CE5F70" w:rsidP="00B904C7">
      <w:pPr>
        <w:spacing w:line="276" w:lineRule="auto"/>
      </w:pPr>
      <w:r>
        <w:t xml:space="preserve">Microscopic analysis </w:t>
      </w:r>
      <w:ins w:id="655" w:author="Sofie Spatharis" w:date="2025-09-17T15:37:00Z" w16du:dateUtc="2025-09-17T14:37:00Z">
        <w:r w:rsidR="002E4754">
          <w:t xml:space="preserve">and barcoding </w:t>
        </w:r>
      </w:ins>
      <w:r>
        <w:t xml:space="preserve">of </w:t>
      </w:r>
      <w:del w:id="656" w:author="Sofie Spatharis" w:date="2025-09-17T15:35:00Z" w16du:dateUtc="2025-09-17T14:35:00Z">
        <w:r w:rsidDel="002E4754">
          <w:delText>seaweed fronds</w:delText>
        </w:r>
      </w:del>
      <w:ins w:id="657" w:author="Sofie Spatharis" w:date="2025-09-17T15:37:00Z" w16du:dateUtc="2025-09-17T14:37:00Z">
        <w:r w:rsidR="002E4754">
          <w:t>bryozoans</w:t>
        </w:r>
      </w:ins>
      <w:ins w:id="658" w:author="Sofie Spatharis" w:date="2025-09-17T15:35:00Z" w16du:dateUtc="2025-09-17T14:35:00Z">
        <w:r w:rsidR="002E4754">
          <w:t xml:space="preserve"> extracted from kelp,</w:t>
        </w:r>
      </w:ins>
      <w:r>
        <w:t xml:space="preserve"> identified three</w:t>
      </w:r>
      <w:del w:id="659" w:author="Sofie Spatharis" w:date="2025-09-17T15:37:00Z" w16du:dateUtc="2025-09-17T14:37:00Z">
        <w:r w:rsidDel="002E4754">
          <w:delText xml:space="preserve"> bryozoan</w:delText>
        </w:r>
      </w:del>
      <w:r>
        <w:t xml:space="preserve"> species</w:t>
      </w:r>
      <w:del w:id="660" w:author="Sofie Spatharis" w:date="2025-09-17T15:35:00Z" w16du:dateUtc="2025-09-17T14:35:00Z">
        <w:r w:rsidDel="002E4754">
          <w:delText xml:space="preserve"> at full taxonomic </w:delText>
        </w:r>
        <w:r w:rsidR="001430F2" w:rsidDel="002E4754">
          <w:delText>resolution</w:delText>
        </w:r>
      </w:del>
      <w:r w:rsidR="001430F2">
        <w:t>:</w:t>
      </w:r>
      <w:r>
        <w:t xml:space="preserve"> </w:t>
      </w:r>
      <w:proofErr w:type="spellStart"/>
      <w:r>
        <w:rPr>
          <w:i/>
          <w:iCs/>
        </w:rPr>
        <w:t>Celleporella</w:t>
      </w:r>
      <w:proofErr w:type="spellEnd"/>
      <w:r>
        <w:rPr>
          <w:i/>
          <w:iCs/>
        </w:rPr>
        <w:t xml:space="preserve"> hyalina, Electra </w:t>
      </w:r>
      <w:proofErr w:type="spellStart"/>
      <w:r>
        <w:rPr>
          <w:i/>
          <w:iCs/>
        </w:rPr>
        <w:t>pilosa</w:t>
      </w:r>
      <w:proofErr w:type="spellEnd"/>
      <w:r>
        <w:rPr>
          <w:i/>
          <w:iCs/>
        </w:rPr>
        <w:t xml:space="preserve"> </w:t>
      </w:r>
      <w:r>
        <w:t xml:space="preserve">and </w:t>
      </w:r>
      <w:r w:rsidRPr="00CE5F70">
        <w:rPr>
          <w:i/>
          <w:iCs/>
        </w:rPr>
        <w:t>Membranipora membranacea</w:t>
      </w:r>
      <w:r>
        <w:rPr>
          <w:i/>
          <w:iCs/>
        </w:rPr>
        <w:t xml:space="preserve"> </w:t>
      </w:r>
      <w:r>
        <w:t xml:space="preserve">(Table 1). These </w:t>
      </w:r>
      <w:del w:id="661" w:author="Sofie Spatharis" w:date="2025-09-17T15:36:00Z" w16du:dateUtc="2025-09-17T14:36:00Z">
        <w:r w:rsidDel="002E4754">
          <w:delText xml:space="preserve">same three </w:delText>
        </w:r>
      </w:del>
      <w:r>
        <w:t xml:space="preserve">species were also identified </w:t>
      </w:r>
      <w:del w:id="662" w:author="Sofie Spatharis" w:date="2025-09-17T15:36:00Z" w16du:dateUtc="2025-09-17T14:36:00Z">
        <w:r w:rsidDel="002E4754">
          <w:delText xml:space="preserve">through </w:delText>
        </w:r>
      </w:del>
      <w:ins w:id="663" w:author="Sofie Spatharis" w:date="2025-09-17T15:37:00Z" w16du:dateUtc="2025-09-17T14:37:00Z">
        <w:r w:rsidR="002E4754">
          <w:t>from</w:t>
        </w:r>
      </w:ins>
      <w:ins w:id="664" w:author="Sofie Spatharis" w:date="2025-09-17T15:36:00Z" w16du:dateUtc="2025-09-17T14:36:00Z">
        <w:r w:rsidR="002E4754">
          <w:t xml:space="preserve"> </w:t>
        </w:r>
      </w:ins>
      <w:del w:id="665" w:author="Sofie Spatharis" w:date="2025-09-17T15:36:00Z" w16du:dateUtc="2025-09-17T14:36:00Z">
        <w:r w:rsidDel="002E4754">
          <w:delText xml:space="preserve">COI metabarcoding although </w:delText>
        </w:r>
      </w:del>
      <w:ins w:id="666" w:author="Sofie Spatharis" w:date="2025-09-17T15:36:00Z" w16du:dateUtc="2025-09-17T14:36:00Z">
        <w:r w:rsidR="002E4754">
          <w:t>plankton eDN</w:t>
        </w:r>
      </w:ins>
      <w:ins w:id="667" w:author="Sofie Spatharis" w:date="2025-09-17T15:37:00Z" w16du:dateUtc="2025-09-17T14:37:00Z">
        <w:r w:rsidR="002E4754">
          <w:t>A</w:t>
        </w:r>
      </w:ins>
      <w:del w:id="668" w:author="Sofie Spatharis" w:date="2025-09-17T15:38:00Z" w16du:dateUtc="2025-09-17T14:38:00Z">
        <w:r w:rsidDel="002E4754">
          <w:delText>showed temporal variation in peak eDNA read abundances</w:delText>
        </w:r>
      </w:del>
      <w:r>
        <w:t xml:space="preserve">. </w:t>
      </w:r>
      <w:del w:id="669" w:author="Sofie Spatharis" w:date="2025-09-17T15:39:00Z" w16du:dateUtc="2025-09-17T14:39:00Z">
        <w:r w:rsidDel="002E4754">
          <w:rPr>
            <w:i/>
            <w:iCs/>
          </w:rPr>
          <w:delText xml:space="preserve">E. pilosa </w:delText>
        </w:r>
        <w:r w:rsidDel="002E4754">
          <w:delText>showed strongest eDNA reads around October/November</w:delText>
        </w:r>
        <w:r w:rsidR="00854264" w:rsidDel="002E4754">
          <w:delText>,</w:delText>
        </w:r>
        <w:r w:rsidDel="002E4754">
          <w:delText xml:space="preserve"> congruent with peak </w:delText>
        </w:r>
        <w:r w:rsidDel="002E4754">
          <w:rPr>
            <w:i/>
            <w:iCs/>
          </w:rPr>
          <w:delText xml:space="preserve">M. membranacea </w:delText>
        </w:r>
        <w:r w:rsidDel="002E4754">
          <w:delText>reads</w:delText>
        </w:r>
        <w:r w:rsidR="00854264" w:rsidDel="002E4754">
          <w:delText xml:space="preserve"> although at markedly lower levels (Fig. 2). </w:delText>
        </w:r>
        <w:r w:rsidR="00854264" w:rsidDel="002E4754">
          <w:rPr>
            <w:i/>
            <w:iCs/>
          </w:rPr>
          <w:delText xml:space="preserve">C. hyalina </w:delText>
        </w:r>
        <w:r w:rsidR="00854264" w:rsidDel="002E4754">
          <w:delText xml:space="preserve">which showed the second high eDNA peaks after </w:delText>
        </w:r>
        <w:r w:rsidR="00854264" w:rsidDel="002E4754">
          <w:rPr>
            <w:i/>
            <w:iCs/>
          </w:rPr>
          <w:delText xml:space="preserve">E. pilosa </w:delText>
        </w:r>
        <w:r w:rsidR="00854264" w:rsidDel="002E4754">
          <w:delText xml:space="preserve">but this did not occur the following March (Fig. 2). </w:delText>
        </w:r>
      </w:del>
      <w:del w:id="670" w:author="Sofie Spatharis" w:date="2025-09-17T15:40:00Z" w16du:dateUtc="2025-09-17T14:40:00Z">
        <w:r w:rsidR="00854264" w:rsidDel="002E4754">
          <w:delText xml:space="preserve">Although identified within plankton microscopic counts, the three bryozoan species were only recognised under the broad term cyphonaute (Table 1). </w:delText>
        </w:r>
      </w:del>
      <w:r w:rsidR="00854264">
        <w:t xml:space="preserve">The </w:t>
      </w:r>
      <w:ins w:id="671" w:author="Sofie Spatharis" w:date="2025-09-17T15:49:00Z" w16du:dateUtc="2025-09-17T14:49:00Z">
        <w:r w:rsidR="00427A6B">
          <w:t xml:space="preserve">autumn/winter </w:t>
        </w:r>
      </w:ins>
      <w:del w:id="672" w:author="Sofie Spatharis" w:date="2025-09-17T15:40:00Z" w16du:dateUtc="2025-09-17T14:40:00Z">
        <w:r w:rsidR="00854264" w:rsidDel="002E4754">
          <w:delText xml:space="preserve">initial </w:delText>
        </w:r>
      </w:del>
      <w:r w:rsidR="00854264">
        <w:t>peak</w:t>
      </w:r>
      <w:del w:id="673" w:author="Sofie Spatharis" w:date="2025-09-17T15:40:00Z" w16du:dateUtc="2025-09-17T14:40:00Z">
        <w:r w:rsidR="00854264" w:rsidDel="002E4754">
          <w:delText>s</w:delText>
        </w:r>
      </w:del>
      <w:r w:rsidR="00854264">
        <w:t xml:space="preserve"> </w:t>
      </w:r>
      <w:ins w:id="674" w:author="Sofie Spatharis" w:date="2025-09-17T15:49:00Z" w16du:dateUtc="2025-09-17T14:49:00Z">
        <w:r w:rsidR="00427A6B">
          <w:t xml:space="preserve">of cyphonautes, recorded at phylum level from microscopy counts, </w:t>
        </w:r>
      </w:ins>
      <w:ins w:id="675" w:author="Sofie Spatharis" w:date="2025-09-17T15:50:00Z" w16du:dateUtc="2025-09-17T14:50:00Z">
        <w:r w:rsidR="00427A6B">
          <w:t>coincided</w:t>
        </w:r>
      </w:ins>
      <w:ins w:id="676" w:author="Sofie Spatharis" w:date="2025-09-17T15:49:00Z" w16du:dateUtc="2025-09-17T14:49:00Z">
        <w:r w:rsidR="00427A6B">
          <w:t xml:space="preserve"> with the peak of</w:t>
        </w:r>
      </w:ins>
      <w:ins w:id="677" w:author="Sofie Spatharis" w:date="2025-09-17T15:41:00Z" w16du:dateUtc="2025-09-17T14:41:00Z">
        <w:r w:rsidR="002E4754">
          <w:t xml:space="preserve"> </w:t>
        </w:r>
      </w:ins>
      <w:del w:id="678" w:author="Sofie Spatharis" w:date="2025-09-17T15:40:00Z" w16du:dateUtc="2025-09-17T14:40:00Z">
        <w:r w:rsidR="00854264" w:rsidDel="002E4754">
          <w:delText xml:space="preserve">of </w:delText>
        </w:r>
      </w:del>
      <w:ins w:id="679" w:author="Sofie Spatharis" w:date="2025-09-17T15:40:00Z" w16du:dateUtc="2025-09-17T14:40:00Z">
        <w:r w:rsidR="002E4754">
          <w:t xml:space="preserve">eDNA reads </w:t>
        </w:r>
      </w:ins>
      <w:ins w:id="680" w:author="Sofie Spatharis" w:date="2025-09-17T15:41:00Z" w16du:dateUtc="2025-09-17T14:41:00Z">
        <w:r w:rsidR="002E4754">
          <w:t xml:space="preserve">of </w:t>
        </w:r>
      </w:ins>
      <w:r w:rsidR="00854264">
        <w:rPr>
          <w:i/>
          <w:iCs/>
        </w:rPr>
        <w:t xml:space="preserve">M. membranacea </w:t>
      </w:r>
      <w:r w:rsidR="00854264">
        <w:t xml:space="preserve">and </w:t>
      </w:r>
      <w:r w:rsidR="00854264">
        <w:rPr>
          <w:i/>
          <w:iCs/>
        </w:rPr>
        <w:t xml:space="preserve">E. </w:t>
      </w:r>
      <w:proofErr w:type="spellStart"/>
      <w:r w:rsidR="00854264">
        <w:rPr>
          <w:i/>
          <w:iCs/>
        </w:rPr>
        <w:t>pilosa</w:t>
      </w:r>
      <w:proofErr w:type="spellEnd"/>
      <w:del w:id="681" w:author="Sofie Spatharis" w:date="2025-09-17T15:50:00Z" w16du:dateUtc="2025-09-17T14:50:00Z">
        <w:r w:rsidR="00854264" w:rsidDel="00427A6B">
          <w:delText xml:space="preserve"> </w:delText>
        </w:r>
      </w:del>
      <w:del w:id="682" w:author="Sofie Spatharis" w:date="2025-09-17T15:49:00Z" w16du:dateUtc="2025-09-17T14:49:00Z">
        <w:r w:rsidR="00854264" w:rsidDel="00427A6B">
          <w:delText xml:space="preserve">in autumn/winter </w:delText>
        </w:r>
      </w:del>
      <w:del w:id="683" w:author="Sofie Spatharis" w:date="2025-09-17T15:40:00Z" w16du:dateUtc="2025-09-17T14:40:00Z">
        <w:r w:rsidR="00854264" w:rsidDel="002E4754">
          <w:delText xml:space="preserve">eDNA reads </w:delText>
        </w:r>
      </w:del>
      <w:del w:id="684" w:author="Sofie Spatharis" w:date="2025-09-17T15:41:00Z" w16du:dateUtc="2025-09-17T14:41:00Z">
        <w:r w:rsidR="00854264" w:rsidDel="002E4754">
          <w:delText xml:space="preserve">did </w:delText>
        </w:r>
      </w:del>
      <w:del w:id="685" w:author="Sofie Spatharis" w:date="2025-09-17T15:49:00Z" w16du:dateUtc="2025-09-17T14:49:00Z">
        <w:r w:rsidR="00854264" w:rsidDel="00427A6B">
          <w:delText>coincide</w:delText>
        </w:r>
      </w:del>
      <w:del w:id="686" w:author="Sofie Spatharis" w:date="2025-09-17T15:41:00Z" w16du:dateUtc="2025-09-17T14:41:00Z">
        <w:r w:rsidR="00854264" w:rsidDel="002E4754">
          <w:delText xml:space="preserve"> well</w:delText>
        </w:r>
      </w:del>
      <w:del w:id="687" w:author="Sofie Spatharis" w:date="2025-09-17T15:49:00Z" w16du:dateUtc="2025-09-17T14:49:00Z">
        <w:r w:rsidR="00854264" w:rsidDel="00427A6B">
          <w:delText xml:space="preserve"> with high counts of cyphonaute</w:delText>
        </w:r>
      </w:del>
      <w:del w:id="688" w:author="Sofie Spatharis" w:date="2025-09-17T15:41:00Z" w16du:dateUtc="2025-09-17T14:41:00Z">
        <w:r w:rsidR="00854264" w:rsidDel="002E4754">
          <w:delText xml:space="preserve"> plankton</w:delText>
        </w:r>
      </w:del>
      <w:ins w:id="689" w:author="Sofie Spatharis" w:date="2025-09-17T15:42:00Z" w16du:dateUtc="2025-09-17T14:42:00Z">
        <w:r w:rsidR="002E4754">
          <w:t xml:space="preserve">. </w:t>
        </w:r>
      </w:ins>
      <w:ins w:id="690" w:author="Sofie Spatharis" w:date="2025-09-17T15:52:00Z" w16du:dateUtc="2025-09-17T14:52:00Z">
        <w:r w:rsidR="00427A6B">
          <w:t xml:space="preserve">The </w:t>
        </w:r>
        <w:proofErr w:type="spellStart"/>
        <w:r w:rsidR="00427A6B">
          <w:t>mid July</w:t>
        </w:r>
        <w:proofErr w:type="spellEnd"/>
        <w:r w:rsidR="00427A6B">
          <w:t xml:space="preserve"> peak of cyphonautes did not coincide with an eDNA signal, </w:t>
        </w:r>
      </w:ins>
      <w:ins w:id="691" w:author="Sofie Spatharis" w:date="2025-09-17T15:53:00Z" w16du:dateUtc="2025-09-17T14:53:00Z">
        <w:r w:rsidR="00427A6B">
          <w:t xml:space="preserve">but did </w:t>
        </w:r>
        <w:proofErr w:type="spellStart"/>
        <w:r w:rsidR="00427A6B">
          <w:t>supercede</w:t>
        </w:r>
        <w:proofErr w:type="spellEnd"/>
        <w:r w:rsidR="00427A6B">
          <w:t xml:space="preserve"> the visual appearance of </w:t>
        </w:r>
      </w:ins>
      <w:del w:id="692" w:author="Sofie Spatharis" w:date="2025-09-17T15:42:00Z" w16du:dateUtc="2025-09-17T14:42:00Z">
        <w:r w:rsidR="00854264" w:rsidDel="002E4754">
          <w:delText>,</w:delText>
        </w:r>
      </w:del>
      <w:del w:id="693" w:author="Sofie Spatharis" w:date="2025-09-17T15:54:00Z" w16du:dateUtc="2025-09-17T14:54:00Z">
        <w:r w:rsidR="00854264" w:rsidDel="00427A6B">
          <w:delText xml:space="preserve"> </w:delText>
        </w:r>
      </w:del>
      <w:del w:id="694" w:author="Sofie Spatharis" w:date="2025-09-17T15:50:00Z" w16du:dateUtc="2025-09-17T14:50:00Z">
        <w:r w:rsidR="00854264" w:rsidDel="00427A6B">
          <w:delText>however the latte</w:delText>
        </w:r>
        <w:r w:rsidR="001430F2" w:rsidDel="00427A6B">
          <w:delText xml:space="preserve">r peak of </w:delText>
        </w:r>
        <w:r w:rsidR="001430F2" w:rsidDel="00427A6B">
          <w:rPr>
            <w:i/>
            <w:iCs/>
          </w:rPr>
          <w:delText>C. hyalin</w:delText>
        </w:r>
        <w:r w:rsidR="003026E7" w:rsidDel="00427A6B">
          <w:rPr>
            <w:i/>
            <w:iCs/>
          </w:rPr>
          <w:delText xml:space="preserve">a </w:delText>
        </w:r>
        <w:r w:rsidR="003026E7" w:rsidDel="00427A6B">
          <w:delText>(eDNA) in March</w:delText>
        </w:r>
        <w:r w:rsidR="001430F2" w:rsidDel="00427A6B">
          <w:rPr>
            <w:i/>
            <w:iCs/>
          </w:rPr>
          <w:delText xml:space="preserve"> </w:delText>
        </w:r>
        <w:r w:rsidR="001430F2" w:rsidDel="00427A6B">
          <w:delText>preceded the secondar</w:delText>
        </w:r>
        <w:r w:rsidR="003026E7" w:rsidDel="00427A6B">
          <w:delText>y</w:delText>
        </w:r>
        <w:r w:rsidR="001430F2" w:rsidDel="00427A6B">
          <w:delText xml:space="preserve"> plankton peak  </w:delText>
        </w:r>
        <w:r w:rsidR="003026E7" w:rsidDel="00427A6B">
          <w:delText xml:space="preserve">in mid-July which most likely resulted in a settlement </w:delText>
        </w:r>
      </w:del>
      <w:ins w:id="695" w:author="Sofie Spatharis" w:date="2025-09-17T15:53:00Z" w16du:dateUtc="2025-09-17T14:53:00Z">
        <w:r w:rsidR="00427A6B">
          <w:rPr>
            <w:i/>
            <w:iCs/>
          </w:rPr>
          <w:t xml:space="preserve">C. hyalina, E. </w:t>
        </w:r>
        <w:proofErr w:type="spellStart"/>
        <w:r w:rsidR="00427A6B">
          <w:rPr>
            <w:i/>
            <w:iCs/>
          </w:rPr>
          <w:t>pilosa</w:t>
        </w:r>
        <w:proofErr w:type="spellEnd"/>
        <w:r w:rsidR="00427A6B">
          <w:rPr>
            <w:i/>
            <w:iCs/>
          </w:rPr>
          <w:t xml:space="preserve"> </w:t>
        </w:r>
        <w:r w:rsidR="00427A6B">
          <w:t xml:space="preserve">and </w:t>
        </w:r>
        <w:r w:rsidR="00427A6B" w:rsidRPr="00CE5F70">
          <w:rPr>
            <w:i/>
            <w:iCs/>
          </w:rPr>
          <w:t>M</w:t>
        </w:r>
        <w:r w:rsidR="00427A6B">
          <w:rPr>
            <w:i/>
            <w:iCs/>
          </w:rPr>
          <w:t>.</w:t>
        </w:r>
        <w:r w:rsidR="00427A6B" w:rsidRPr="00CE5F70">
          <w:rPr>
            <w:i/>
            <w:iCs/>
          </w:rPr>
          <w:t xml:space="preserve"> membranacea</w:t>
        </w:r>
        <w:r w:rsidR="00427A6B">
          <w:t xml:space="preserve"> </w:t>
        </w:r>
      </w:ins>
      <w:ins w:id="696" w:author="Sofie Spatharis" w:date="2025-09-17T15:54:00Z" w16du:dateUtc="2025-09-17T14:54:00Z">
        <w:r w:rsidR="00427A6B">
          <w:t xml:space="preserve">on the fronds </w:t>
        </w:r>
      </w:ins>
      <w:del w:id="697" w:author="Sofie Spatharis" w:date="2025-09-17T15:54:00Z" w16du:dateUtc="2025-09-17T14:54:00Z">
        <w:r w:rsidR="003026E7" w:rsidDel="00427A6B">
          <w:delText xml:space="preserve">event seen on </w:delText>
        </w:r>
        <w:r w:rsidR="003026E7" w:rsidDel="00427A6B">
          <w:rPr>
            <w:i/>
            <w:iCs/>
          </w:rPr>
          <w:delText xml:space="preserve">Saccharina </w:delText>
        </w:r>
        <w:r w:rsidR="003026E7" w:rsidDel="00427A6B">
          <w:delText xml:space="preserve">fronds </w:delText>
        </w:r>
      </w:del>
      <w:r w:rsidR="003026E7">
        <w:t xml:space="preserve">in </w:t>
      </w:r>
      <w:ins w:id="698" w:author="Sofie Spatharis" w:date="2025-09-17T15:54:00Z" w16du:dateUtc="2025-09-17T14:54:00Z">
        <w:r w:rsidR="00427A6B">
          <w:t xml:space="preserve">late </w:t>
        </w:r>
      </w:ins>
      <w:r w:rsidR="003026E7">
        <w:t>July.</w:t>
      </w:r>
    </w:p>
    <w:p w14:paraId="4F323A75" w14:textId="24E6802B" w:rsidR="005869B9" w:rsidRDefault="0053375B" w:rsidP="0053375B">
      <w:pPr>
        <w:spacing w:line="276" w:lineRule="auto"/>
      </w:pPr>
      <w:r>
        <w:rPr>
          <w:noProof/>
        </w:rPr>
        <w:drawing>
          <wp:inline distT="0" distB="0" distL="0" distR="0" wp14:anchorId="39CFB249" wp14:editId="747E17EC">
            <wp:extent cx="6645910" cy="4599305"/>
            <wp:effectExtent l="0" t="0" r="2540" b="0"/>
            <wp:docPr id="322058328"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58328" name="Graphic 322058328"/>
                    <pic:cNvPicPr/>
                  </pic:nvPicPr>
                  <pic:blipFill>
                    <a:blip r:embed="rId27">
                      <a:extLst>
                        <a:ext uri="{96DAC541-7B7A-43D3-8B79-37D633B846F1}">
                          <asvg:svgBlip xmlns:asvg="http://schemas.microsoft.com/office/drawing/2016/SVG/main" r:embed="rId28"/>
                        </a:ext>
                      </a:extLst>
                    </a:blip>
                    <a:stretch>
                      <a:fillRect/>
                    </a:stretch>
                  </pic:blipFill>
                  <pic:spPr>
                    <a:xfrm>
                      <a:off x="0" y="0"/>
                      <a:ext cx="6645910" cy="4599305"/>
                    </a:xfrm>
                    <a:prstGeom prst="rect">
                      <a:avLst/>
                    </a:prstGeom>
                  </pic:spPr>
                </pic:pic>
              </a:graphicData>
            </a:graphic>
          </wp:inline>
        </w:drawing>
      </w:r>
    </w:p>
    <w:p w14:paraId="54F96A4D" w14:textId="30359163" w:rsidR="005869B9" w:rsidRPr="00700D35" w:rsidRDefault="005869B9" w:rsidP="005869B9">
      <w:pPr>
        <w:spacing w:line="276" w:lineRule="auto"/>
        <w:rPr>
          <w:rFonts w:ascii="Aptos" w:hAnsi="Aptos"/>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Pr="00700D35">
        <w:rPr>
          <w:i/>
          <w:iCs/>
          <w:noProof/>
        </w:rPr>
        <w:t>2</w:t>
      </w:r>
      <w:r w:rsidRPr="00700D35">
        <w:rPr>
          <w:i/>
          <w:iCs/>
        </w:rPr>
        <w:fldChar w:fldCharType="end"/>
      </w:r>
      <w:r w:rsidRPr="00700D35">
        <w:rPr>
          <w:i/>
          <w:iCs/>
        </w:rPr>
        <w:t xml:space="preserve">.  Temporal dynamics of Bryozoa epibionts. Heatmaps showing the seasonal patterns of bryozoan detection by eDNA metabarcoding, plankton microscopy, and blade settlement on cultivated kelp. Colours indicate </w:t>
      </w:r>
      <w:r w:rsidR="001C3315">
        <w:rPr>
          <w:i/>
          <w:iCs/>
        </w:rPr>
        <w:t>sqrt</w:t>
      </w:r>
      <w:r w:rsidRPr="00700D35">
        <w:rPr>
          <w:i/>
          <w:iCs/>
        </w:rPr>
        <w:t>-transformed</w:t>
      </w:r>
      <w:r w:rsidR="001C3315">
        <w:rPr>
          <w:i/>
          <w:iCs/>
        </w:rPr>
        <w:t xml:space="preserve"> amplicon</w:t>
      </w:r>
      <w:r w:rsidRPr="00700D35">
        <w:rPr>
          <w:i/>
          <w:iCs/>
        </w:rPr>
        <w:t xml:space="preserve"> sequence variant (</w:t>
      </w:r>
      <w:r w:rsidR="0087273A">
        <w:rPr>
          <w:i/>
          <w:iCs/>
        </w:rPr>
        <w:t>ASV</w:t>
      </w:r>
      <w:r w:rsidRPr="00700D35">
        <w:rPr>
          <w:i/>
          <w:iCs/>
        </w:rPr>
        <w:t xml:space="preserve">) abundances (%), plankton cell counts (cells/ L); </w:t>
      </w:r>
      <w:r w:rsidRPr="00700D35">
        <w:rPr>
          <w:i/>
          <w:iCs/>
        </w:rPr>
        <w:lastRenderedPageBreak/>
        <w:t xml:space="preserve">and percent coverage (%) of bryozoan colonies on Saccharina </w:t>
      </w:r>
      <w:del w:id="699" w:author="Sofie Spatharis" w:date="2025-09-17T15:19:00Z" w16du:dateUtc="2025-09-17T14:19:00Z">
        <w:r w:rsidRPr="00700D35" w:rsidDel="001D328D">
          <w:rPr>
            <w:i/>
            <w:iCs/>
          </w:rPr>
          <w:delText>blades</w:delText>
        </w:r>
      </w:del>
      <w:ins w:id="700" w:author="Sofie Spatharis" w:date="2025-09-17T15:19:00Z" w16du:dateUtc="2025-09-17T14:19:00Z">
        <w:r w:rsidR="001D328D">
          <w:rPr>
            <w:i/>
            <w:iCs/>
          </w:rPr>
          <w:t>fronds</w:t>
        </w:r>
      </w:ins>
      <w:r w:rsidRPr="00700D35">
        <w:rPr>
          <w:i/>
          <w:iCs/>
        </w:rPr>
        <w:t>. No blade de</w:t>
      </w:r>
      <w:del w:id="701" w:author="Sofie Spatharis" w:date="2025-09-16T16:18:00Z" w16du:dateUtc="2025-09-16T15:18:00Z">
        <w:r w:rsidRPr="00700D35" w:rsidDel="006E7B0E">
          <w:rPr>
            <w:i/>
            <w:iCs/>
          </w:rPr>
          <w:delText>c</w:delText>
        </w:r>
      </w:del>
      <w:r w:rsidRPr="00700D35">
        <w:rPr>
          <w:i/>
          <w:iCs/>
        </w:rPr>
        <w:t>tection of bryozoan species were recorded on Alaria.  Sampling dates span 15 Jun 2021 to 30 Jul 2022. All values are monthly averages calculated from three independent replicate samples per date.</w:t>
      </w:r>
      <w:ins w:id="702" w:author="Sofie Spatharis" w:date="2025-09-16T16:08:00Z" w16du:dateUtc="2025-09-16T15:08:00Z">
        <w:r>
          <w:rPr>
            <w:i/>
            <w:iCs/>
          </w:rPr>
          <w:t xml:space="preserve"> </w:t>
        </w:r>
      </w:ins>
      <w:r w:rsidRPr="00700D35">
        <w:rPr>
          <w:i/>
          <w:iCs/>
        </w:rPr>
        <w:t>Grey shading marks data unavailable.</w:t>
      </w:r>
    </w:p>
    <w:p w14:paraId="61F355DF" w14:textId="77777777" w:rsidR="005869B9" w:rsidRPr="003026E7" w:rsidRDefault="005869B9" w:rsidP="00B904C7">
      <w:pPr>
        <w:spacing w:line="276" w:lineRule="auto"/>
      </w:pPr>
    </w:p>
    <w:p w14:paraId="23B6BD6F" w14:textId="5D8BBEC8" w:rsidR="009148E8" w:rsidDel="006E7B0E" w:rsidRDefault="009148E8" w:rsidP="00700D35">
      <w:pPr>
        <w:spacing w:line="276" w:lineRule="auto"/>
        <w:rPr>
          <w:del w:id="703" w:author="Sofie Spatharis" w:date="2025-09-16T16:17:00Z" w16du:dateUtc="2025-09-16T15:17:00Z"/>
          <w:rFonts w:ascii="Aptos" w:hAnsi="Aptos"/>
          <w:i/>
          <w:iCs/>
        </w:rPr>
      </w:pPr>
      <w:commentRangeStart w:id="704"/>
    </w:p>
    <w:p w14:paraId="404406C2" w14:textId="30C41D99" w:rsidR="4FDD748D" w:rsidDel="006E7B0E" w:rsidRDefault="4FDD748D" w:rsidP="00700D35">
      <w:pPr>
        <w:spacing w:line="276" w:lineRule="auto"/>
        <w:rPr>
          <w:del w:id="705" w:author="Sofie Spatharis" w:date="2025-09-16T16:17:00Z" w16du:dateUtc="2025-09-16T15:17:00Z"/>
          <w:rFonts w:ascii="Aptos" w:hAnsi="Aptos"/>
          <w:i/>
          <w:iCs/>
        </w:rPr>
      </w:pPr>
    </w:p>
    <w:p w14:paraId="720559C6" w14:textId="4234811D" w:rsidR="4FDD748D" w:rsidDel="006E7B0E" w:rsidRDefault="4FDD748D" w:rsidP="00700D35">
      <w:pPr>
        <w:spacing w:line="276" w:lineRule="auto"/>
        <w:rPr>
          <w:del w:id="706" w:author="Sofie Spatharis" w:date="2025-09-16T16:17:00Z" w16du:dateUtc="2025-09-16T15:17:00Z"/>
          <w:rFonts w:ascii="Aptos" w:hAnsi="Aptos"/>
          <w:i/>
          <w:iCs/>
        </w:rPr>
      </w:pPr>
    </w:p>
    <w:p w14:paraId="1C6C53B0" w14:textId="6F385EF1" w:rsidR="4FDD748D" w:rsidDel="006E7B0E" w:rsidRDefault="4FDD748D" w:rsidP="00700D35">
      <w:pPr>
        <w:spacing w:line="276" w:lineRule="auto"/>
        <w:rPr>
          <w:del w:id="707" w:author="Sofie Spatharis" w:date="2025-09-16T16:17:00Z" w16du:dateUtc="2025-09-16T15:17:00Z"/>
          <w:rFonts w:ascii="Aptos" w:hAnsi="Aptos"/>
          <w:i/>
          <w:iCs/>
        </w:rPr>
      </w:pPr>
    </w:p>
    <w:p w14:paraId="33FCC19F" w14:textId="7F8EC2D2" w:rsidR="4FDD748D" w:rsidDel="006E7B0E" w:rsidRDefault="4FDD748D" w:rsidP="00700D35">
      <w:pPr>
        <w:spacing w:line="276" w:lineRule="auto"/>
        <w:rPr>
          <w:del w:id="708" w:author="Sofie Spatharis" w:date="2025-09-16T16:17:00Z" w16du:dateUtc="2025-09-16T15:17:00Z"/>
          <w:rFonts w:ascii="Aptos" w:hAnsi="Aptos"/>
          <w:i/>
          <w:iCs/>
        </w:rPr>
      </w:pPr>
    </w:p>
    <w:p w14:paraId="74CEEEE8" w14:textId="4F857A26" w:rsidR="00016DF9" w:rsidDel="006E7B0E" w:rsidRDefault="00016DF9" w:rsidP="00700D35">
      <w:pPr>
        <w:spacing w:line="276" w:lineRule="auto"/>
        <w:rPr>
          <w:del w:id="709" w:author="Sofie Spatharis" w:date="2025-09-16T16:17:00Z" w16du:dateUtc="2025-09-16T15:17:00Z"/>
          <w:rFonts w:ascii="Aptos" w:hAnsi="Aptos"/>
          <w:i/>
          <w:iCs/>
        </w:rPr>
      </w:pPr>
    </w:p>
    <w:p w14:paraId="74DC0C1A" w14:textId="0BDE4DEE" w:rsidR="00016DF9" w:rsidDel="006E7B0E" w:rsidRDefault="00016DF9" w:rsidP="00700D35">
      <w:pPr>
        <w:spacing w:line="276" w:lineRule="auto"/>
        <w:rPr>
          <w:del w:id="710" w:author="Sofie Spatharis" w:date="2025-09-16T16:17:00Z" w16du:dateUtc="2025-09-16T15:17:00Z"/>
          <w:rFonts w:ascii="Aptos" w:hAnsi="Aptos"/>
          <w:i/>
          <w:iCs/>
        </w:rPr>
      </w:pPr>
    </w:p>
    <w:p w14:paraId="2E06ECEF" w14:textId="2AA017D1" w:rsidR="003026E7" w:rsidRPr="005869B9" w:rsidRDefault="00B904C7" w:rsidP="00B904C7">
      <w:pPr>
        <w:spacing w:line="276" w:lineRule="auto"/>
        <w:rPr>
          <w:rFonts w:ascii="Aptos" w:hAnsi="Aptos"/>
          <w:i/>
          <w:iCs/>
        </w:rPr>
      </w:pPr>
      <w:commentRangeStart w:id="711"/>
      <w:r w:rsidRPr="4FDD748D">
        <w:rPr>
          <w:rFonts w:ascii="Aptos" w:eastAsia="Aptos" w:hAnsi="Aptos" w:cs="Aptos"/>
          <w:i/>
          <w:iCs/>
        </w:rPr>
        <w:t>Hydrozoa</w:t>
      </w:r>
      <w:commentRangeEnd w:id="711"/>
      <w:r w:rsidR="00B86E59">
        <w:rPr>
          <w:rStyle w:val="CommentReference"/>
        </w:rPr>
        <w:commentReference w:id="711"/>
      </w:r>
      <w:commentRangeEnd w:id="704"/>
      <w:r w:rsidR="00BC6A2E">
        <w:rPr>
          <w:rStyle w:val="CommentReference"/>
        </w:rPr>
        <w:commentReference w:id="704"/>
      </w:r>
    </w:p>
    <w:p w14:paraId="2B254F4C" w14:textId="4408557C" w:rsidR="00B904C7" w:rsidRDefault="00C36938" w:rsidP="00A659A2">
      <w:pPr>
        <w:spacing w:line="276" w:lineRule="auto"/>
        <w:rPr>
          <w:rFonts w:ascii="Aptos" w:eastAsia="Aptos" w:hAnsi="Aptos" w:cs="Aptos"/>
        </w:rPr>
      </w:pPr>
      <w:ins w:id="712" w:author="Sofie Spatharis" w:date="2025-09-17T15:54:00Z" w16du:dateUtc="2025-09-17T14:54:00Z">
        <w:r>
          <w:rPr>
            <w:rFonts w:ascii="Aptos" w:eastAsia="Aptos" w:hAnsi="Aptos" w:cs="Aptos"/>
          </w:rPr>
          <w:t>From the</w:t>
        </w:r>
      </w:ins>
      <w:ins w:id="713" w:author="Sofie Spatharis" w:date="2025-09-17T15:55:00Z" w16du:dateUtc="2025-09-17T14:55:00Z">
        <w:r>
          <w:rPr>
            <w:rFonts w:ascii="Aptos" w:eastAsia="Aptos" w:hAnsi="Aptos" w:cs="Aptos"/>
          </w:rPr>
          <w:t xml:space="preserve"> </w:t>
        </w:r>
      </w:ins>
      <w:r w:rsidR="00534DBF">
        <w:rPr>
          <w:rFonts w:ascii="Aptos" w:eastAsia="Aptos" w:hAnsi="Aptos" w:cs="Aptos"/>
        </w:rPr>
        <w:t>5 h</w:t>
      </w:r>
      <w:r w:rsidR="003026E7">
        <w:rPr>
          <w:rFonts w:ascii="Aptos" w:eastAsia="Aptos" w:hAnsi="Aptos" w:cs="Aptos"/>
        </w:rPr>
        <w:t>ydroid</w:t>
      </w:r>
      <w:r w:rsidR="00534DBF">
        <w:rPr>
          <w:rFonts w:ascii="Aptos" w:eastAsia="Aptos" w:hAnsi="Aptos" w:cs="Aptos"/>
        </w:rPr>
        <w:t xml:space="preserve"> specimens </w:t>
      </w:r>
      <w:del w:id="714" w:author="Sofie Spatharis" w:date="2025-09-17T15:55:00Z" w16du:dateUtc="2025-09-17T14:55:00Z">
        <w:r w:rsidR="00534DBF" w:rsidDel="00C36938">
          <w:rPr>
            <w:rFonts w:ascii="Aptos" w:eastAsia="Aptos" w:hAnsi="Aptos" w:cs="Aptos"/>
          </w:rPr>
          <w:delText xml:space="preserve">were </w:delText>
        </w:r>
      </w:del>
      <w:del w:id="715" w:author="Sofie Spatharis" w:date="2025-09-17T15:54:00Z" w16du:dateUtc="2025-09-17T14:54:00Z">
        <w:r w:rsidR="00534DBF" w:rsidDel="00C36938">
          <w:rPr>
            <w:rFonts w:ascii="Aptos" w:eastAsia="Aptos" w:hAnsi="Aptos" w:cs="Aptos"/>
          </w:rPr>
          <w:delText>recovered</w:delText>
        </w:r>
        <w:r w:rsidR="003026E7" w:rsidDel="00C36938">
          <w:rPr>
            <w:rFonts w:ascii="Aptos" w:eastAsia="Aptos" w:hAnsi="Aptos" w:cs="Aptos"/>
          </w:rPr>
          <w:delText xml:space="preserve"> </w:delText>
        </w:r>
      </w:del>
      <w:ins w:id="716" w:author="Sofie Spatharis" w:date="2025-09-17T15:54:00Z" w16du:dateUtc="2025-09-17T14:54:00Z">
        <w:r>
          <w:rPr>
            <w:rFonts w:ascii="Aptos" w:eastAsia="Aptos" w:hAnsi="Aptos" w:cs="Aptos"/>
          </w:rPr>
          <w:t xml:space="preserve">isolated </w:t>
        </w:r>
      </w:ins>
      <w:r w:rsidR="003026E7">
        <w:rPr>
          <w:rFonts w:ascii="Aptos" w:eastAsia="Aptos" w:hAnsi="Aptos" w:cs="Aptos"/>
        </w:rPr>
        <w:t xml:space="preserve">from </w:t>
      </w:r>
      <w:del w:id="717" w:author="Sofie Spatharis" w:date="2025-09-17T15:55:00Z" w16du:dateUtc="2025-09-17T14:55:00Z">
        <w:r w:rsidR="003026E7" w:rsidDel="007F42EE">
          <w:rPr>
            <w:rFonts w:ascii="Aptos" w:eastAsia="Aptos" w:hAnsi="Aptos" w:cs="Aptos"/>
          </w:rPr>
          <w:delText xml:space="preserve">seaweed </w:delText>
        </w:r>
      </w:del>
      <w:ins w:id="718" w:author="Sofie Spatharis" w:date="2025-09-17T15:55:00Z" w16du:dateUtc="2025-09-17T14:55:00Z">
        <w:r w:rsidR="007F42EE">
          <w:rPr>
            <w:rFonts w:ascii="Aptos" w:eastAsia="Aptos" w:hAnsi="Aptos" w:cs="Aptos"/>
          </w:rPr>
          <w:t xml:space="preserve">kelp </w:t>
        </w:r>
      </w:ins>
      <w:r w:rsidR="003026E7">
        <w:rPr>
          <w:rFonts w:ascii="Aptos" w:eastAsia="Aptos" w:hAnsi="Aptos" w:cs="Aptos"/>
        </w:rPr>
        <w:t>fronds</w:t>
      </w:r>
      <w:ins w:id="719" w:author="Sofie Spatharis" w:date="2025-09-17T15:55:00Z" w16du:dateUtc="2025-09-17T14:55:00Z">
        <w:r w:rsidR="007F42EE">
          <w:rPr>
            <w:rFonts w:ascii="Aptos" w:eastAsia="Aptos" w:hAnsi="Aptos" w:cs="Aptos"/>
          </w:rPr>
          <w:t>,</w:t>
        </w:r>
      </w:ins>
      <w:r w:rsidR="00534DBF">
        <w:rPr>
          <w:rFonts w:ascii="Aptos" w:eastAsia="Aptos" w:hAnsi="Aptos" w:cs="Aptos"/>
        </w:rPr>
        <w:t xml:space="preserve"> </w:t>
      </w:r>
      <w:del w:id="720" w:author="Sofie Spatharis" w:date="2025-09-17T15:55:00Z" w16du:dateUtc="2025-09-17T14:55:00Z">
        <w:r w:rsidR="00534DBF" w:rsidDel="007F42EE">
          <w:rPr>
            <w:rFonts w:ascii="Aptos" w:eastAsia="Aptos" w:hAnsi="Aptos" w:cs="Aptos"/>
          </w:rPr>
          <w:delText xml:space="preserve">although </w:delText>
        </w:r>
      </w:del>
      <w:r w:rsidR="00534DBF">
        <w:rPr>
          <w:rFonts w:ascii="Aptos" w:eastAsia="Aptos" w:hAnsi="Aptos" w:cs="Aptos"/>
        </w:rPr>
        <w:t xml:space="preserve">only 1 was identified </w:t>
      </w:r>
      <w:ins w:id="721" w:author="Sofie Spatharis" w:date="2025-09-17T15:57:00Z" w16du:dateUtc="2025-09-17T14:57:00Z">
        <w:r w:rsidR="00BE3081">
          <w:rPr>
            <w:rFonts w:ascii="Aptos" w:eastAsia="Aptos" w:hAnsi="Aptos" w:cs="Aptos"/>
          </w:rPr>
          <w:t xml:space="preserve">via microscopy </w:t>
        </w:r>
      </w:ins>
      <w:del w:id="722" w:author="Sofie Spatharis" w:date="2025-09-17T15:55:00Z" w16du:dateUtc="2025-09-17T14:55:00Z">
        <w:r w:rsidR="00534DBF" w:rsidDel="007F42EE">
          <w:rPr>
            <w:rFonts w:ascii="Aptos" w:eastAsia="Aptos" w:hAnsi="Aptos" w:cs="Aptos"/>
          </w:rPr>
          <w:delText xml:space="preserve">to </w:delText>
        </w:r>
      </w:del>
      <w:ins w:id="723" w:author="Sofie Spatharis" w:date="2025-09-17T15:55:00Z" w16du:dateUtc="2025-09-17T14:55:00Z">
        <w:r w:rsidR="007F42EE">
          <w:rPr>
            <w:rFonts w:ascii="Aptos" w:eastAsia="Aptos" w:hAnsi="Aptos" w:cs="Aptos"/>
          </w:rPr>
          <w:t xml:space="preserve">as low as </w:t>
        </w:r>
      </w:ins>
      <w:r w:rsidR="00534DBF">
        <w:rPr>
          <w:rFonts w:ascii="Aptos" w:eastAsia="Aptos" w:hAnsi="Aptos" w:cs="Aptos"/>
        </w:rPr>
        <w:t xml:space="preserve">genus level </w:t>
      </w:r>
      <w:ins w:id="724" w:author="Sofie Spatharis" w:date="2025-09-17T15:55:00Z" w16du:dateUtc="2025-09-17T14:55:00Z">
        <w:r w:rsidR="007F42EE">
          <w:rPr>
            <w:rFonts w:ascii="Aptos" w:eastAsia="Aptos" w:hAnsi="Aptos" w:cs="Aptos"/>
          </w:rPr>
          <w:t>(</w:t>
        </w:r>
        <w:r w:rsidR="007F42EE">
          <w:rPr>
            <w:rFonts w:ascii="Aptos" w:eastAsia="Aptos" w:hAnsi="Aptos" w:cs="Aptos"/>
            <w:i/>
            <w:iCs/>
          </w:rPr>
          <w:t>Obelia</w:t>
        </w:r>
        <w:r w:rsidR="007F42EE" w:rsidRPr="00BE3081">
          <w:rPr>
            <w:rFonts w:ascii="Aptos" w:eastAsia="Aptos" w:hAnsi="Aptos" w:cs="Aptos"/>
            <w:rPrChange w:id="725" w:author="Sofie Spatharis" w:date="2025-09-17T15:57:00Z" w16du:dateUtc="2025-09-17T14:57:00Z">
              <w:rPr>
                <w:rFonts w:ascii="Aptos" w:eastAsia="Aptos" w:hAnsi="Aptos" w:cs="Aptos"/>
                <w:i/>
                <w:iCs/>
              </w:rPr>
            </w:rPrChange>
          </w:rPr>
          <w:t xml:space="preserve"> sp.)</w:t>
        </w:r>
      </w:ins>
      <w:del w:id="726" w:author="Sofie Spatharis" w:date="2025-09-17T15:55:00Z" w16du:dateUtc="2025-09-17T14:55:00Z">
        <w:r w:rsidR="00534DBF" w:rsidRPr="00BE3081" w:rsidDel="007F42EE">
          <w:rPr>
            <w:rFonts w:ascii="Aptos" w:eastAsia="Aptos" w:hAnsi="Aptos" w:cs="Aptos"/>
          </w:rPr>
          <w:delText>using</w:delText>
        </w:r>
        <w:r w:rsidR="00534DBF" w:rsidDel="007F42EE">
          <w:rPr>
            <w:rFonts w:ascii="Aptos" w:eastAsia="Aptos" w:hAnsi="Aptos" w:cs="Aptos"/>
          </w:rPr>
          <w:delText xml:space="preserve"> </w:delText>
        </w:r>
      </w:del>
      <w:del w:id="727" w:author="Sofie Spatharis" w:date="2025-09-17T15:57:00Z" w16du:dateUtc="2025-09-17T14:57:00Z">
        <w:r w:rsidR="00722CA2" w:rsidDel="00BE3081">
          <w:rPr>
            <w:rFonts w:ascii="Aptos" w:eastAsia="Aptos" w:hAnsi="Aptos" w:cs="Aptos"/>
          </w:rPr>
          <w:delText>microscopy</w:delText>
        </w:r>
      </w:del>
      <w:del w:id="728" w:author="Sofie Spatharis" w:date="2025-09-17T15:55:00Z" w16du:dateUtc="2025-09-17T14:55:00Z">
        <w:r w:rsidR="00534DBF" w:rsidDel="007F42EE">
          <w:rPr>
            <w:rFonts w:ascii="Aptos" w:eastAsia="Aptos" w:hAnsi="Aptos" w:cs="Aptos"/>
          </w:rPr>
          <w:delText xml:space="preserve"> (</w:delText>
        </w:r>
        <w:r w:rsidR="00534DBF" w:rsidDel="007F42EE">
          <w:rPr>
            <w:rFonts w:ascii="Aptos" w:eastAsia="Aptos" w:hAnsi="Aptos" w:cs="Aptos"/>
            <w:i/>
            <w:iCs/>
          </w:rPr>
          <w:delText>Obelia sp.)</w:delText>
        </w:r>
      </w:del>
      <w:ins w:id="729" w:author="Sofie Spatharis" w:date="2025-09-17T15:58:00Z" w16du:dateUtc="2025-09-17T14:58:00Z">
        <w:r w:rsidR="00BE3081">
          <w:rPr>
            <w:rFonts w:ascii="Aptos" w:eastAsia="Aptos" w:hAnsi="Aptos" w:cs="Aptos"/>
            <w:i/>
            <w:iCs/>
          </w:rPr>
          <w:t xml:space="preserve"> </w:t>
        </w:r>
      </w:ins>
      <w:del w:id="730" w:author="Sofie Spatharis" w:date="2025-09-17T15:58:00Z" w16du:dateUtc="2025-09-17T14:58:00Z">
        <w:r w:rsidR="00534DBF" w:rsidDel="00BE3081">
          <w:rPr>
            <w:rFonts w:ascii="Aptos" w:eastAsia="Aptos" w:hAnsi="Aptos" w:cs="Aptos"/>
          </w:rPr>
          <w:delText>;</w:delText>
        </w:r>
        <w:r w:rsidR="00534DBF" w:rsidDel="00BE3081">
          <w:rPr>
            <w:rFonts w:ascii="Aptos" w:eastAsia="Aptos" w:hAnsi="Aptos" w:cs="Aptos"/>
            <w:i/>
            <w:iCs/>
          </w:rPr>
          <w:delText xml:space="preserve"> </w:delText>
        </w:r>
        <w:r w:rsidR="00534DBF" w:rsidDel="00BE3081">
          <w:rPr>
            <w:rFonts w:ascii="Aptos" w:eastAsia="Aptos" w:hAnsi="Aptos" w:cs="Aptos"/>
          </w:rPr>
          <w:delText xml:space="preserve">the remaining specimens were identified simply as hydroids </w:delText>
        </w:r>
      </w:del>
      <w:r w:rsidR="00534DBF">
        <w:rPr>
          <w:rFonts w:ascii="Aptos" w:eastAsia="Aptos" w:hAnsi="Aptos" w:cs="Aptos"/>
        </w:rPr>
        <w:t>(Table 1).</w:t>
      </w:r>
      <w:r w:rsidR="003026E7">
        <w:rPr>
          <w:rFonts w:ascii="Aptos" w:eastAsia="Aptos" w:hAnsi="Aptos" w:cs="Aptos"/>
        </w:rPr>
        <w:t xml:space="preserve"> </w:t>
      </w:r>
      <w:r w:rsidR="00534DBF">
        <w:rPr>
          <w:rFonts w:ascii="Aptos" w:eastAsia="Aptos" w:hAnsi="Aptos" w:cs="Aptos"/>
        </w:rPr>
        <w:t xml:space="preserve">COI barcoding </w:t>
      </w:r>
      <w:del w:id="731" w:author="Sofie Spatharis" w:date="2025-09-17T15:58:00Z" w16du:dateUtc="2025-09-17T14:58:00Z">
        <w:r w:rsidR="00534DBF" w:rsidDel="005D1E12">
          <w:rPr>
            <w:rFonts w:ascii="Aptos" w:eastAsia="Aptos" w:hAnsi="Aptos" w:cs="Aptos"/>
          </w:rPr>
          <w:delText>greatly improved taxonomic resolution for all hydrozoa specimens, resolving them to species leve</w:delText>
        </w:r>
      </w:del>
      <w:ins w:id="732" w:author="Sofie Spatharis" w:date="2025-09-17T15:58:00Z" w16du:dateUtc="2025-09-17T14:58:00Z">
        <w:r w:rsidR="005D1E12">
          <w:rPr>
            <w:rFonts w:ascii="Aptos" w:eastAsia="Aptos" w:hAnsi="Aptos" w:cs="Aptos"/>
          </w:rPr>
          <w:t xml:space="preserve">identified </w:t>
        </w:r>
      </w:ins>
      <w:ins w:id="733" w:author="Sofie Spatharis" w:date="2025-09-17T16:03:00Z" w16du:dateUtc="2025-09-17T15:03:00Z">
        <w:r w:rsidR="005D1E12">
          <w:rPr>
            <w:rFonts w:ascii="Aptos" w:eastAsia="Aptos" w:hAnsi="Aptos" w:cs="Aptos"/>
          </w:rPr>
          <w:t xml:space="preserve">the exact species of Obelia as </w:t>
        </w:r>
        <w:r w:rsidR="005D1E12" w:rsidRPr="00D406DC">
          <w:rPr>
            <w:i/>
            <w:iCs/>
            <w:sz w:val="20"/>
            <w:szCs w:val="20"/>
          </w:rPr>
          <w:t>O</w:t>
        </w:r>
        <w:r w:rsidR="005D1E12">
          <w:rPr>
            <w:i/>
            <w:iCs/>
            <w:sz w:val="20"/>
            <w:szCs w:val="20"/>
          </w:rPr>
          <w:t>.</w:t>
        </w:r>
        <w:r w:rsidR="005D1E12" w:rsidRPr="00D406DC">
          <w:rPr>
            <w:i/>
            <w:iCs/>
            <w:sz w:val="20"/>
            <w:szCs w:val="20"/>
          </w:rPr>
          <w:t xml:space="preserve"> dichotoma</w:t>
        </w:r>
        <w:r w:rsidR="005D1E12" w:rsidRPr="0018095A">
          <w:rPr>
            <w:sz w:val="20"/>
            <w:szCs w:val="20"/>
          </w:rPr>
          <w:t xml:space="preserve"> </w:t>
        </w:r>
        <w:r w:rsidR="005D1E12">
          <w:rPr>
            <w:sz w:val="20"/>
            <w:szCs w:val="20"/>
          </w:rPr>
          <w:t xml:space="preserve">whereas it also classified the other </w:t>
        </w:r>
      </w:ins>
      <w:ins w:id="734" w:author="Sofie Spatharis" w:date="2025-09-17T16:04:00Z" w16du:dateUtc="2025-09-17T15:04:00Z">
        <w:r w:rsidR="005D1E12">
          <w:rPr>
            <w:sz w:val="20"/>
            <w:szCs w:val="20"/>
          </w:rPr>
          <w:t>4</w:t>
        </w:r>
      </w:ins>
      <w:ins w:id="735" w:author="Sofie Spatharis" w:date="2025-09-17T15:58:00Z" w16du:dateUtc="2025-09-17T14:58:00Z">
        <w:r w:rsidR="005D1E12">
          <w:rPr>
            <w:rFonts w:ascii="Aptos" w:eastAsia="Aptos" w:hAnsi="Aptos" w:cs="Aptos"/>
          </w:rPr>
          <w:t xml:space="preserve"> </w:t>
        </w:r>
      </w:ins>
      <w:ins w:id="736" w:author="Sofie Spatharis" w:date="2025-09-17T16:00:00Z" w16du:dateUtc="2025-09-17T15:00:00Z">
        <w:r w:rsidR="005D1E12" w:rsidRPr="006E344D">
          <w:rPr>
            <w:rFonts w:ascii="Aptos" w:eastAsia="Aptos" w:hAnsi="Aptos" w:cs="Aptos"/>
          </w:rPr>
          <w:t>specimens</w:t>
        </w:r>
      </w:ins>
      <w:ins w:id="737" w:author="Sofie Spatharis" w:date="2025-09-17T15:58:00Z" w16du:dateUtc="2025-09-17T14:58:00Z">
        <w:r w:rsidR="005D1E12" w:rsidRPr="006E344D">
          <w:rPr>
            <w:rFonts w:ascii="Aptos" w:eastAsia="Aptos" w:hAnsi="Aptos" w:cs="Aptos"/>
          </w:rPr>
          <w:t xml:space="preserve"> as </w:t>
        </w:r>
      </w:ins>
      <w:del w:id="738" w:author="Sofie Spatharis" w:date="2025-09-17T15:58:00Z" w16du:dateUtc="2025-09-17T14:58:00Z">
        <w:r w:rsidR="00534DBF" w:rsidRPr="006E344D" w:rsidDel="005D1E12">
          <w:rPr>
            <w:rFonts w:ascii="Aptos" w:eastAsia="Aptos" w:hAnsi="Aptos" w:cs="Aptos"/>
          </w:rPr>
          <w:delText>l</w:delText>
        </w:r>
      </w:del>
      <w:r w:rsidR="00534DBF" w:rsidRPr="006E344D">
        <w:rPr>
          <w:rFonts w:ascii="Aptos" w:eastAsia="Aptos" w:hAnsi="Aptos" w:cs="Aptos"/>
        </w:rPr>
        <w:t xml:space="preserve"> </w:t>
      </w:r>
      <w:proofErr w:type="spellStart"/>
      <w:ins w:id="739" w:author="Sofie Spatharis" w:date="2025-09-17T15:59:00Z" w16du:dateUtc="2025-09-17T14:59:00Z">
        <w:r w:rsidR="005D1E12" w:rsidRPr="006E344D">
          <w:rPr>
            <w:i/>
            <w:iCs/>
            <w:rPrChange w:id="740" w:author="Sofie Spatharis" w:date="2025-09-17T16:10:00Z" w16du:dateUtc="2025-09-17T15:10:00Z">
              <w:rPr>
                <w:i/>
                <w:iCs/>
                <w:sz w:val="20"/>
                <w:szCs w:val="20"/>
              </w:rPr>
            </w:rPrChange>
          </w:rPr>
          <w:t>Ectopleura</w:t>
        </w:r>
        <w:proofErr w:type="spellEnd"/>
        <w:r w:rsidR="005D1E12" w:rsidRPr="006E344D">
          <w:rPr>
            <w:i/>
            <w:iCs/>
            <w:rPrChange w:id="741" w:author="Sofie Spatharis" w:date="2025-09-17T16:10:00Z" w16du:dateUtc="2025-09-17T15:10:00Z">
              <w:rPr>
                <w:i/>
                <w:iCs/>
                <w:sz w:val="20"/>
                <w:szCs w:val="20"/>
              </w:rPr>
            </w:rPrChange>
          </w:rPr>
          <w:t xml:space="preserve"> larynx, </w:t>
        </w:r>
        <w:proofErr w:type="spellStart"/>
        <w:r w:rsidR="005D1E12" w:rsidRPr="006E344D">
          <w:rPr>
            <w:i/>
            <w:iCs/>
            <w:rPrChange w:id="742" w:author="Sofie Spatharis" w:date="2025-09-17T16:10:00Z" w16du:dateUtc="2025-09-17T15:10:00Z">
              <w:rPr>
                <w:i/>
                <w:iCs/>
                <w:sz w:val="20"/>
                <w:szCs w:val="20"/>
              </w:rPr>
            </w:rPrChange>
          </w:rPr>
          <w:t>Bougainvillia</w:t>
        </w:r>
        <w:proofErr w:type="spellEnd"/>
        <w:r w:rsidR="005D1E12" w:rsidRPr="006E344D">
          <w:rPr>
            <w:i/>
            <w:iCs/>
            <w:rPrChange w:id="743" w:author="Sofie Spatharis" w:date="2025-09-17T16:10:00Z" w16du:dateUtc="2025-09-17T15:10:00Z">
              <w:rPr>
                <w:i/>
                <w:iCs/>
                <w:sz w:val="20"/>
                <w:szCs w:val="20"/>
              </w:rPr>
            </w:rPrChange>
          </w:rPr>
          <w:t xml:space="preserve"> </w:t>
        </w:r>
        <w:proofErr w:type="spellStart"/>
        <w:r w:rsidR="005D1E12" w:rsidRPr="006E344D">
          <w:rPr>
            <w:i/>
            <w:iCs/>
            <w:rPrChange w:id="744" w:author="Sofie Spatharis" w:date="2025-09-17T16:10:00Z" w16du:dateUtc="2025-09-17T15:10:00Z">
              <w:rPr>
                <w:i/>
                <w:iCs/>
                <w:sz w:val="20"/>
                <w:szCs w:val="20"/>
              </w:rPr>
            </w:rPrChange>
          </w:rPr>
          <w:t>muscus</w:t>
        </w:r>
      </w:ins>
      <w:proofErr w:type="spellEnd"/>
      <w:ins w:id="745" w:author="Sofie Spatharis" w:date="2025-09-17T16:04:00Z" w16du:dateUtc="2025-09-17T15:04:00Z">
        <w:r w:rsidR="005D1E12" w:rsidRPr="006E344D">
          <w:rPr>
            <w:i/>
            <w:iCs/>
            <w:rPrChange w:id="746" w:author="Sofie Spatharis" w:date="2025-09-17T16:10:00Z" w16du:dateUtc="2025-09-17T15:10:00Z">
              <w:rPr>
                <w:i/>
                <w:iCs/>
                <w:sz w:val="20"/>
                <w:szCs w:val="20"/>
              </w:rPr>
            </w:rPrChange>
          </w:rPr>
          <w:t xml:space="preserve"> and</w:t>
        </w:r>
      </w:ins>
      <w:ins w:id="747" w:author="Sofie Spatharis" w:date="2025-09-17T16:02:00Z" w16du:dateUtc="2025-09-17T15:02:00Z">
        <w:r w:rsidR="005D1E12" w:rsidRPr="006E344D">
          <w:rPr>
            <w:rPrChange w:id="748" w:author="Sofie Spatharis" w:date="2025-09-17T16:10:00Z" w16du:dateUtc="2025-09-17T15:10:00Z">
              <w:rPr>
                <w:sz w:val="20"/>
                <w:szCs w:val="20"/>
              </w:rPr>
            </w:rPrChange>
          </w:rPr>
          <w:t xml:space="preserve"> </w:t>
        </w:r>
        <w:r w:rsidR="005D1E12" w:rsidRPr="006E344D">
          <w:rPr>
            <w:i/>
            <w:iCs/>
            <w:rPrChange w:id="749" w:author="Sofie Spatharis" w:date="2025-09-17T16:10:00Z" w16du:dateUtc="2025-09-17T15:10:00Z">
              <w:rPr>
                <w:i/>
                <w:iCs/>
                <w:sz w:val="20"/>
                <w:szCs w:val="20"/>
              </w:rPr>
            </w:rPrChange>
          </w:rPr>
          <w:t xml:space="preserve">Clytia </w:t>
        </w:r>
        <w:proofErr w:type="spellStart"/>
        <w:r w:rsidR="005D1E12" w:rsidRPr="006E344D">
          <w:rPr>
            <w:i/>
            <w:iCs/>
            <w:rPrChange w:id="750" w:author="Sofie Spatharis" w:date="2025-09-17T16:10:00Z" w16du:dateUtc="2025-09-17T15:10:00Z">
              <w:rPr>
                <w:i/>
                <w:iCs/>
                <w:sz w:val="20"/>
                <w:szCs w:val="20"/>
              </w:rPr>
            </w:rPrChange>
          </w:rPr>
          <w:t>hemisphaerica</w:t>
        </w:r>
      </w:ins>
      <w:proofErr w:type="spellEnd"/>
      <w:ins w:id="751" w:author="Sofie Spatharis" w:date="2025-09-17T16:04:00Z" w16du:dateUtc="2025-09-17T15:04:00Z">
        <w:r w:rsidR="005D1E12" w:rsidRPr="006E344D">
          <w:rPr>
            <w:i/>
            <w:iCs/>
            <w:rPrChange w:id="752" w:author="Sofie Spatharis" w:date="2025-09-17T16:10:00Z" w16du:dateUtc="2025-09-17T15:10:00Z">
              <w:rPr>
                <w:i/>
                <w:iCs/>
                <w:sz w:val="20"/>
                <w:szCs w:val="20"/>
              </w:rPr>
            </w:rPrChange>
          </w:rPr>
          <w:t xml:space="preserve"> </w:t>
        </w:r>
      </w:ins>
      <w:r w:rsidR="00534DBF" w:rsidRPr="006E344D">
        <w:rPr>
          <w:rFonts w:ascii="Aptos" w:eastAsia="Aptos" w:hAnsi="Aptos" w:cs="Aptos"/>
        </w:rPr>
        <w:t xml:space="preserve">(Table 1). </w:t>
      </w:r>
      <w:del w:id="753" w:author="Sofie Spatharis" w:date="2025-09-17T16:05:00Z" w16du:dateUtc="2025-09-17T15:05:00Z">
        <w:r w:rsidR="00534DBF" w:rsidRPr="006E344D" w:rsidDel="006E344D">
          <w:rPr>
            <w:rFonts w:ascii="Aptos" w:eastAsia="Aptos" w:hAnsi="Aptos" w:cs="Aptos"/>
          </w:rPr>
          <w:delText xml:space="preserve">In </w:delText>
        </w:r>
        <w:r w:rsidR="00722CA2" w:rsidRPr="006E344D" w:rsidDel="006E344D">
          <w:rPr>
            <w:rFonts w:ascii="Aptos" w:eastAsia="Aptos" w:hAnsi="Aptos" w:cs="Aptos"/>
          </w:rPr>
          <w:delText>one</w:delText>
        </w:r>
        <w:r w:rsidR="00534DBF" w:rsidRPr="006E344D" w:rsidDel="006E344D">
          <w:rPr>
            <w:rFonts w:ascii="Aptos" w:eastAsia="Aptos" w:hAnsi="Aptos" w:cs="Aptos"/>
          </w:rPr>
          <w:delText xml:space="preserve"> instance, two hydroid specimens deemed to be distinct through blade microscopy were </w:delText>
        </w:r>
        <w:r w:rsidR="003C1ECA" w:rsidRPr="006E344D" w:rsidDel="006E344D">
          <w:rPr>
            <w:rFonts w:ascii="Aptos" w:eastAsia="Aptos" w:hAnsi="Aptos" w:cs="Aptos"/>
          </w:rPr>
          <w:delText xml:space="preserve">found </w:delText>
        </w:r>
        <w:r w:rsidR="00534DBF" w:rsidRPr="006E344D" w:rsidDel="006E344D">
          <w:rPr>
            <w:rFonts w:ascii="Aptos" w:eastAsia="Aptos" w:hAnsi="Aptos" w:cs="Aptos"/>
          </w:rPr>
          <w:delText xml:space="preserve">to be </w:delText>
        </w:r>
        <w:r w:rsidR="003C1ECA" w:rsidRPr="006E344D" w:rsidDel="006E344D">
          <w:rPr>
            <w:rFonts w:ascii="Aptos" w:eastAsia="Aptos" w:hAnsi="Aptos" w:cs="Aptos"/>
          </w:rPr>
          <w:delText>same species following barcode analysis (</w:delText>
        </w:r>
        <w:r w:rsidR="003C1ECA" w:rsidRPr="006E344D" w:rsidDel="006E344D">
          <w:rPr>
            <w:rFonts w:ascii="Aptos" w:eastAsia="Aptos" w:hAnsi="Aptos" w:cs="Aptos"/>
            <w:i/>
            <w:iCs/>
          </w:rPr>
          <w:delText>Bougainvillia muscus</w:delText>
        </w:r>
        <w:r w:rsidR="003C1ECA" w:rsidRPr="006E344D" w:rsidDel="006E344D">
          <w:rPr>
            <w:rFonts w:ascii="Aptos" w:eastAsia="Aptos" w:hAnsi="Aptos" w:cs="Aptos"/>
          </w:rPr>
          <w:delText xml:space="preserve">) (Table 1). </w:delText>
        </w:r>
      </w:del>
      <w:r w:rsidR="003C1ECA" w:rsidRPr="006E344D">
        <w:rPr>
          <w:rFonts w:ascii="Aptos" w:eastAsia="Aptos" w:hAnsi="Aptos" w:cs="Aptos"/>
        </w:rPr>
        <w:t>Hydrozoans</w:t>
      </w:r>
      <w:ins w:id="754" w:author="Sofie Spatharis" w:date="2025-09-17T16:07:00Z" w16du:dateUtc="2025-09-17T15:07:00Z">
        <w:r w:rsidR="006E344D" w:rsidRPr="006E344D">
          <w:rPr>
            <w:rFonts w:ascii="Aptos" w:eastAsia="Aptos" w:hAnsi="Aptos" w:cs="Aptos"/>
          </w:rPr>
          <w:t xml:space="preserve"> in plankton counts</w:t>
        </w:r>
      </w:ins>
      <w:r w:rsidR="003C1ECA" w:rsidRPr="006E344D">
        <w:rPr>
          <w:rFonts w:ascii="Aptos" w:eastAsia="Aptos" w:hAnsi="Aptos" w:cs="Aptos"/>
        </w:rPr>
        <w:t xml:space="preserve"> were detected </w:t>
      </w:r>
      <w:ins w:id="755" w:author="Sofie Spatharis" w:date="2025-09-17T16:10:00Z" w16du:dateUtc="2025-09-17T15:10:00Z">
        <w:r w:rsidR="006E344D">
          <w:rPr>
            <w:rFonts w:ascii="Aptos" w:eastAsia="Aptos" w:hAnsi="Aptos" w:cs="Aptos"/>
          </w:rPr>
          <w:t>at genus level as Obelia</w:t>
        </w:r>
      </w:ins>
      <w:del w:id="756" w:author="Sofie Spatharis" w:date="2025-09-17T16:07:00Z" w16du:dateUtc="2025-09-17T15:07:00Z">
        <w:r w:rsidR="003C1ECA" w:rsidRPr="006E344D" w:rsidDel="006E344D">
          <w:rPr>
            <w:rFonts w:ascii="Aptos" w:eastAsia="Aptos" w:hAnsi="Aptos" w:cs="Aptos"/>
          </w:rPr>
          <w:delText>in plankton counts</w:delText>
        </w:r>
      </w:del>
      <w:del w:id="757" w:author="Sofie Spatharis" w:date="2025-09-17T16:08:00Z" w16du:dateUtc="2025-09-17T15:08:00Z">
        <w:r w:rsidR="003C1ECA" w:rsidRPr="006E344D" w:rsidDel="006E344D">
          <w:rPr>
            <w:rFonts w:ascii="Aptos" w:eastAsia="Aptos" w:hAnsi="Aptos" w:cs="Aptos"/>
          </w:rPr>
          <w:delText>,</w:delText>
        </w:r>
      </w:del>
      <w:r w:rsidR="003C1ECA" w:rsidRPr="006E344D">
        <w:rPr>
          <w:rFonts w:ascii="Aptos" w:eastAsia="Aptos" w:hAnsi="Aptos" w:cs="Aptos"/>
        </w:rPr>
        <w:t xml:space="preserve"> showing a distinct seasonal rise in May with a peak in late June</w:t>
      </w:r>
      <w:del w:id="758" w:author="Sofie Spatharis" w:date="2025-09-17T16:06:00Z" w16du:dateUtc="2025-09-17T15:06:00Z">
        <w:r w:rsidR="003C1ECA" w:rsidRPr="006E344D" w:rsidDel="006E344D">
          <w:rPr>
            <w:rFonts w:ascii="Aptos" w:eastAsia="Aptos" w:hAnsi="Aptos" w:cs="Aptos"/>
          </w:rPr>
          <w:delText xml:space="preserve">; however, difficulties in isolating species-level characteristics meant they could only be identified broadly as </w:delText>
        </w:r>
        <w:r w:rsidR="00360C29" w:rsidRPr="006E344D" w:rsidDel="006E344D">
          <w:rPr>
            <w:rFonts w:ascii="Aptos" w:eastAsia="Aptos" w:hAnsi="Aptos" w:cs="Aptos"/>
          </w:rPr>
          <w:delText xml:space="preserve">planktonic </w:delText>
        </w:r>
        <w:r w:rsidR="003C1ECA" w:rsidRPr="006E344D" w:rsidDel="006E344D">
          <w:rPr>
            <w:rFonts w:ascii="Aptos" w:eastAsia="Aptos" w:hAnsi="Aptos" w:cs="Aptos"/>
          </w:rPr>
          <w:delText>hydroids</w:delText>
        </w:r>
        <w:r w:rsidR="00360C29" w:rsidRPr="006E344D" w:rsidDel="006E344D">
          <w:rPr>
            <w:rFonts w:ascii="Aptos" w:eastAsia="Aptos" w:hAnsi="Aptos" w:cs="Aptos"/>
          </w:rPr>
          <w:delText xml:space="preserve"> (medusae/planula?)</w:delText>
        </w:r>
      </w:del>
      <w:r w:rsidR="003C1ECA" w:rsidRPr="006E344D">
        <w:rPr>
          <w:rFonts w:ascii="Aptos" w:eastAsia="Aptos" w:hAnsi="Aptos" w:cs="Aptos"/>
        </w:rPr>
        <w:t>.</w:t>
      </w:r>
      <w:r w:rsidR="00A659A2" w:rsidRPr="006E344D">
        <w:rPr>
          <w:rFonts w:ascii="Aptos" w:eastAsia="Aptos" w:hAnsi="Aptos" w:cs="Aptos"/>
        </w:rPr>
        <w:t xml:space="preserve"> In total, the molecular dataset identified 25 hydrozoan taxa at the genus or species level, with </w:t>
      </w:r>
      <w:commentRangeStart w:id="759"/>
      <w:proofErr w:type="spellStart"/>
      <w:r w:rsidR="00A659A2" w:rsidRPr="006E344D">
        <w:rPr>
          <w:rFonts w:ascii="Aptos" w:eastAsia="Aptos" w:hAnsi="Aptos" w:cs="Aptos"/>
          <w:i/>
          <w:iCs/>
        </w:rPr>
        <w:t>Bougainvillia</w:t>
      </w:r>
      <w:proofErr w:type="spellEnd"/>
      <w:r w:rsidR="00A659A2" w:rsidRPr="006E344D">
        <w:rPr>
          <w:rFonts w:ascii="Aptos" w:eastAsia="Aptos" w:hAnsi="Aptos" w:cs="Aptos"/>
          <w:i/>
          <w:iCs/>
        </w:rPr>
        <w:t xml:space="preserve"> </w:t>
      </w:r>
      <w:proofErr w:type="spellStart"/>
      <w:r w:rsidR="00A659A2" w:rsidRPr="006E344D">
        <w:rPr>
          <w:rFonts w:ascii="Aptos" w:eastAsia="Aptos" w:hAnsi="Aptos" w:cs="Aptos"/>
          <w:i/>
          <w:iCs/>
        </w:rPr>
        <w:t>muscus</w:t>
      </w:r>
      <w:proofErr w:type="spellEnd"/>
      <w:r w:rsidR="00A659A2" w:rsidRPr="006E344D">
        <w:rPr>
          <w:rFonts w:ascii="Aptos" w:eastAsia="Aptos" w:hAnsi="Aptos" w:cs="Aptos"/>
        </w:rPr>
        <w:t xml:space="preserve"> and </w:t>
      </w:r>
      <w:r w:rsidR="00A659A2" w:rsidRPr="006E344D">
        <w:rPr>
          <w:rFonts w:ascii="Aptos" w:eastAsia="Aptos" w:hAnsi="Aptos" w:cs="Aptos"/>
          <w:i/>
          <w:iCs/>
        </w:rPr>
        <w:t>Clytia spp.</w:t>
      </w:r>
      <w:r w:rsidR="00A659A2" w:rsidRPr="006E344D">
        <w:rPr>
          <w:rFonts w:ascii="Aptos" w:eastAsia="Aptos" w:hAnsi="Aptos" w:cs="Aptos"/>
        </w:rPr>
        <w:t xml:space="preserve"> among the most prominen</w:t>
      </w:r>
      <w:r w:rsidR="008429E6">
        <w:rPr>
          <w:rFonts w:ascii="Aptos" w:eastAsia="Aptos" w:hAnsi="Aptos" w:cs="Aptos"/>
        </w:rPr>
        <w:t>t showing broadly within</w:t>
      </w:r>
      <w:r w:rsidR="00A659A2" w:rsidRPr="006E344D">
        <w:rPr>
          <w:rFonts w:ascii="Aptos" w:eastAsia="Aptos" w:hAnsi="Aptos" w:cs="Aptos"/>
        </w:rPr>
        <w:t xml:space="preserve"> eDNA </w:t>
      </w:r>
      <w:r w:rsidR="008429E6">
        <w:rPr>
          <w:rFonts w:ascii="Aptos" w:eastAsia="Aptos" w:hAnsi="Aptos" w:cs="Aptos"/>
        </w:rPr>
        <w:t>throughout</w:t>
      </w:r>
      <w:r w:rsidR="00A659A2" w:rsidRPr="006E344D">
        <w:rPr>
          <w:rFonts w:ascii="Aptos" w:eastAsia="Aptos" w:hAnsi="Aptos" w:cs="Aptos"/>
        </w:rPr>
        <w:t xml:space="preserve"> November 2021 to July 2022 (brief dropouts in December and February) and the highest overall peak in early February</w:t>
      </w:r>
      <w:r w:rsidR="00A659A2" w:rsidRPr="00B61A94">
        <w:rPr>
          <w:rFonts w:ascii="Aptos" w:eastAsia="Aptos" w:hAnsi="Aptos" w:cs="Aptos"/>
        </w:rPr>
        <w:t xml:space="preserve">. Both </w:t>
      </w:r>
      <w:proofErr w:type="spellStart"/>
      <w:r w:rsidR="00A659A2" w:rsidRPr="00B61A94">
        <w:rPr>
          <w:rFonts w:ascii="Aptos" w:eastAsia="Aptos" w:hAnsi="Aptos" w:cs="Aptos"/>
          <w:i/>
          <w:iCs/>
        </w:rPr>
        <w:t>Bougainvillia</w:t>
      </w:r>
      <w:proofErr w:type="spellEnd"/>
      <w:r w:rsidR="00A659A2" w:rsidRPr="00B61A94">
        <w:rPr>
          <w:rFonts w:ascii="Aptos" w:eastAsia="Aptos" w:hAnsi="Aptos" w:cs="Aptos"/>
          <w:i/>
          <w:iCs/>
        </w:rPr>
        <w:t xml:space="preserve"> </w:t>
      </w:r>
      <w:proofErr w:type="spellStart"/>
      <w:r w:rsidR="00A659A2" w:rsidRPr="00B61A94">
        <w:rPr>
          <w:rFonts w:ascii="Aptos" w:eastAsia="Aptos" w:hAnsi="Aptos" w:cs="Aptos"/>
          <w:i/>
          <w:iCs/>
        </w:rPr>
        <w:t>muscus</w:t>
      </w:r>
      <w:proofErr w:type="spellEnd"/>
      <w:r w:rsidR="00A659A2" w:rsidRPr="00B61A94">
        <w:rPr>
          <w:rFonts w:ascii="Aptos" w:eastAsia="Aptos" w:hAnsi="Aptos" w:cs="Aptos"/>
        </w:rPr>
        <w:t xml:space="preserve"> and </w:t>
      </w:r>
      <w:r w:rsidR="00A659A2" w:rsidRPr="00B61A94">
        <w:rPr>
          <w:rFonts w:ascii="Aptos" w:eastAsia="Aptos" w:hAnsi="Aptos" w:cs="Aptos"/>
          <w:i/>
          <w:iCs/>
        </w:rPr>
        <w:t>Clytia sp. 2</w:t>
      </w:r>
      <w:r w:rsidR="00A659A2" w:rsidRPr="00B61A94">
        <w:rPr>
          <w:rFonts w:ascii="Aptos" w:eastAsia="Aptos" w:hAnsi="Aptos" w:cs="Aptos"/>
        </w:rPr>
        <w:t xml:space="preserve"> exhibited strong eDNA signals in March–April, preceding the rise in plankton abundance and peak blade colonisation on </w:t>
      </w:r>
      <w:r w:rsidR="00A659A2" w:rsidRPr="00B61A94">
        <w:rPr>
          <w:rFonts w:ascii="Aptos" w:eastAsia="Aptos" w:hAnsi="Aptos" w:cs="Aptos"/>
          <w:i/>
          <w:iCs/>
        </w:rPr>
        <w:t>Saccharina</w:t>
      </w:r>
      <w:r w:rsidR="00A659A2" w:rsidRPr="00B61A94">
        <w:rPr>
          <w:rFonts w:ascii="Aptos" w:eastAsia="Aptos" w:hAnsi="Aptos" w:cs="Aptos"/>
        </w:rPr>
        <w:t xml:space="preserve"> </w:t>
      </w:r>
      <w:r w:rsidR="00A659A2">
        <w:rPr>
          <w:rFonts w:ascii="Aptos" w:eastAsia="Aptos" w:hAnsi="Aptos" w:cs="Aptos"/>
        </w:rPr>
        <w:t xml:space="preserve"> </w:t>
      </w:r>
      <w:commentRangeStart w:id="760"/>
      <w:r w:rsidR="00B904C7" w:rsidRPr="4FDD748D">
        <w:rPr>
          <w:rFonts w:ascii="Aptos" w:eastAsia="Aptos" w:hAnsi="Aptos" w:cs="Aptos"/>
        </w:rPr>
        <w:t xml:space="preserve"> where mean coverage </w:t>
      </w:r>
      <w:commentRangeEnd w:id="760"/>
      <w:r w:rsidR="00B86E59">
        <w:rPr>
          <w:rStyle w:val="CommentReference"/>
        </w:rPr>
        <w:commentReference w:id="760"/>
      </w:r>
      <w:r w:rsidR="00B904C7" w:rsidRPr="4FDD748D">
        <w:rPr>
          <w:rFonts w:ascii="Aptos" w:eastAsia="Aptos" w:hAnsi="Aptos" w:cs="Aptos"/>
        </w:rPr>
        <w:t>rose steeply in June and reached its maximum in mid-July (~30%). Alaria exhibited substantially lower levels of colonisation, with the average only peaking at ~3% coverage in early July.</w:t>
      </w:r>
    </w:p>
    <w:p w14:paraId="5641CF4E" w14:textId="1AAA3821" w:rsidR="00B904C7" w:rsidRDefault="00B61A94" w:rsidP="00700D35">
      <w:pPr>
        <w:spacing w:line="276" w:lineRule="auto"/>
        <w:rPr>
          <w:rFonts w:ascii="Aptos" w:eastAsia="Aptos" w:hAnsi="Aptos" w:cs="Aptos"/>
        </w:rPr>
      </w:pPr>
      <w:r w:rsidRPr="00B61A94">
        <w:rPr>
          <w:rFonts w:ascii="Aptos" w:eastAsia="Aptos" w:hAnsi="Aptos" w:cs="Aptos"/>
        </w:rPr>
        <w:t xml:space="preserve">Additional taxa, including </w:t>
      </w:r>
      <w:proofErr w:type="spellStart"/>
      <w:r w:rsidRPr="00B61A94">
        <w:rPr>
          <w:rFonts w:ascii="Aptos" w:eastAsia="Aptos" w:hAnsi="Aptos" w:cs="Aptos"/>
          <w:i/>
          <w:iCs/>
        </w:rPr>
        <w:t>Ectopleura</w:t>
      </w:r>
      <w:proofErr w:type="spellEnd"/>
      <w:r w:rsidRPr="00B61A94">
        <w:rPr>
          <w:rFonts w:ascii="Aptos" w:eastAsia="Aptos" w:hAnsi="Aptos" w:cs="Aptos"/>
          <w:i/>
          <w:iCs/>
        </w:rPr>
        <w:t xml:space="preserve"> larynx</w:t>
      </w:r>
      <w:r w:rsidRPr="00B61A94">
        <w:rPr>
          <w:rFonts w:ascii="Aptos" w:eastAsia="Aptos" w:hAnsi="Aptos" w:cs="Aptos"/>
        </w:rPr>
        <w:t xml:space="preserve"> and </w:t>
      </w:r>
      <w:r w:rsidRPr="00B61A94">
        <w:rPr>
          <w:rFonts w:ascii="Aptos" w:eastAsia="Aptos" w:hAnsi="Aptos" w:cs="Aptos"/>
          <w:i/>
          <w:iCs/>
        </w:rPr>
        <w:t>Obelia dichotoma</w:t>
      </w:r>
      <w:r w:rsidRPr="00B61A94">
        <w:rPr>
          <w:rFonts w:ascii="Aptos" w:eastAsia="Aptos" w:hAnsi="Aptos" w:cs="Aptos"/>
        </w:rPr>
        <w:t xml:space="preserve">, were detected sporadically in March–May, while faint winter detections of </w:t>
      </w:r>
      <w:r w:rsidRPr="00B61A94">
        <w:rPr>
          <w:rFonts w:ascii="Aptos" w:eastAsia="Aptos" w:hAnsi="Aptos" w:cs="Aptos"/>
          <w:i/>
          <w:iCs/>
        </w:rPr>
        <w:t>Obelia bidentata</w:t>
      </w:r>
      <w:r w:rsidRPr="00B61A94">
        <w:rPr>
          <w:rFonts w:ascii="Aptos" w:eastAsia="Aptos" w:hAnsi="Aptos" w:cs="Aptos"/>
        </w:rPr>
        <w:t xml:space="preserve"> (December–February) did not correspond with blade or plankton counts, suggesting early-stage presence or low-density overwintering cohorts below the threshold of visual detection.</w:t>
      </w:r>
      <w:commentRangeEnd w:id="759"/>
      <w:r w:rsidR="006E344D">
        <w:rPr>
          <w:rStyle w:val="CommentReference"/>
        </w:rPr>
        <w:commentReference w:id="759"/>
      </w:r>
    </w:p>
    <w:p w14:paraId="4A67FF0C" w14:textId="2FFF6A39" w:rsidR="0087273A" w:rsidRPr="0087273A" w:rsidRDefault="0087273A" w:rsidP="0087273A">
      <w:pPr>
        <w:spacing w:line="276" w:lineRule="auto"/>
        <w:rPr>
          <w:i/>
          <w:iCs/>
        </w:rPr>
      </w:pPr>
      <w:r w:rsidRPr="0087273A">
        <w:rPr>
          <w:rFonts w:ascii="Times New Roman" w:eastAsia="Times New Roman" w:hAnsi="Times New Roman" w:cs="Times New Roman"/>
          <w:kern w:val="0"/>
          <w:sz w:val="24"/>
          <w:szCs w:val="24"/>
          <w:lang w:eastAsia="en-GB"/>
          <w14:ligatures w14:val="none"/>
        </w:rPr>
        <w:t xml:space="preserve"> </w:t>
      </w:r>
      <w:r w:rsidR="007C6263">
        <w:rPr>
          <w:i/>
          <w:iCs/>
          <w:noProof/>
        </w:rPr>
        <w:drawing>
          <wp:inline distT="0" distB="0" distL="0" distR="0" wp14:anchorId="749AE38C" wp14:editId="307AE7E3">
            <wp:extent cx="6645910" cy="3952240"/>
            <wp:effectExtent l="0" t="0" r="2540" b="0"/>
            <wp:docPr id="103432368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23687" name="Graphic 1034323687"/>
                    <pic:cNvPicPr/>
                  </pic:nvPicPr>
                  <pic:blipFill>
                    <a:blip r:embed="rId29">
                      <a:extLst>
                        <a:ext uri="{96DAC541-7B7A-43D3-8B79-37D633B846F1}">
                          <asvg:svgBlip xmlns:asvg="http://schemas.microsoft.com/office/drawing/2016/SVG/main" r:embed="rId30"/>
                        </a:ext>
                      </a:extLst>
                    </a:blip>
                    <a:stretch>
                      <a:fillRect/>
                    </a:stretch>
                  </pic:blipFill>
                  <pic:spPr>
                    <a:xfrm>
                      <a:off x="0" y="0"/>
                      <a:ext cx="6645910" cy="3952240"/>
                    </a:xfrm>
                    <a:prstGeom prst="rect">
                      <a:avLst/>
                    </a:prstGeom>
                  </pic:spPr>
                </pic:pic>
              </a:graphicData>
            </a:graphic>
          </wp:inline>
        </w:drawing>
      </w:r>
    </w:p>
    <w:p w14:paraId="412FCD59" w14:textId="12B03A97" w:rsidR="005869B9" w:rsidRPr="00700D35" w:rsidRDefault="005869B9" w:rsidP="005869B9">
      <w:pPr>
        <w:spacing w:line="276" w:lineRule="auto"/>
        <w:rPr>
          <w:i/>
          <w:iCs/>
        </w:rPr>
      </w:pPr>
    </w:p>
    <w:p w14:paraId="61E5A101" w14:textId="2B6736E0" w:rsidR="005869B9" w:rsidRDefault="005869B9" w:rsidP="005869B9">
      <w:pPr>
        <w:spacing w:line="276" w:lineRule="auto"/>
        <w:rPr>
          <w:rFonts w:ascii="Aptos" w:hAnsi="Aptos"/>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Pr="00700D35">
        <w:rPr>
          <w:i/>
          <w:iCs/>
          <w:noProof/>
        </w:rPr>
        <w:t>3</w:t>
      </w:r>
      <w:r w:rsidRPr="00700D35">
        <w:rPr>
          <w:i/>
          <w:iCs/>
        </w:rPr>
        <w:fldChar w:fldCharType="end"/>
      </w:r>
      <w:r w:rsidRPr="00700D35">
        <w:rPr>
          <w:i/>
          <w:iCs/>
        </w:rPr>
        <w:t xml:space="preserve">. Heatmaps showing the emergence and settlement of Hydrozoa detected by eDNA metabarcoding, plankton microscopy, and blade fouling on two kelp hosts. Colour intensity represents </w:t>
      </w:r>
      <w:r w:rsidR="007C6263">
        <w:rPr>
          <w:i/>
          <w:iCs/>
        </w:rPr>
        <w:t xml:space="preserve">sqrt transformed relative abundance of </w:t>
      </w:r>
      <w:r w:rsidR="001C3315">
        <w:rPr>
          <w:i/>
          <w:iCs/>
        </w:rPr>
        <w:t>amplicon sequence variants</w:t>
      </w:r>
      <w:r w:rsidRPr="00700D35">
        <w:rPr>
          <w:i/>
          <w:iCs/>
        </w:rPr>
        <w:t xml:space="preserve"> from eDNA read samples, plankton abundances (cells/ L); and percent blade coverage (%) measured separately on Saccharina and Alaria. Sampling dates span 15 Jun 2021 </w:t>
      </w:r>
      <w:r w:rsidRPr="00700D35">
        <w:rPr>
          <w:i/>
          <w:iCs/>
        </w:rPr>
        <w:lastRenderedPageBreak/>
        <w:t>to 30 Jul 2022. All values are monthly averages calculated from three independent replicate samples per date. Grey shading marks data unavailable</w:t>
      </w:r>
      <w:r>
        <w:rPr>
          <w:rFonts w:ascii="Aptos" w:hAnsi="Aptos"/>
          <w:i/>
          <w:iCs/>
        </w:rPr>
        <w:t>.</w:t>
      </w:r>
    </w:p>
    <w:p w14:paraId="56EC456A" w14:textId="77777777" w:rsidR="005869B9" w:rsidRPr="00B904C7" w:rsidRDefault="005869B9" w:rsidP="00700D35">
      <w:pPr>
        <w:spacing w:line="276" w:lineRule="auto"/>
        <w:rPr>
          <w:rFonts w:ascii="Aptos" w:hAnsi="Aptos"/>
        </w:rPr>
      </w:pPr>
    </w:p>
    <w:p w14:paraId="27489471" w14:textId="77777777" w:rsidR="00360C29" w:rsidRDefault="00016DF9" w:rsidP="00016DF9">
      <w:pPr>
        <w:spacing w:line="276" w:lineRule="auto"/>
        <w:rPr>
          <w:rFonts w:ascii="Aptos" w:eastAsia="Aptos" w:hAnsi="Aptos" w:cs="Aptos"/>
          <w:i/>
          <w:iCs/>
        </w:rPr>
      </w:pPr>
      <w:commentRangeStart w:id="761"/>
      <w:r w:rsidRPr="4FDD748D">
        <w:rPr>
          <w:rFonts w:ascii="Aptos" w:eastAsia="Aptos" w:hAnsi="Aptos" w:cs="Aptos"/>
          <w:i/>
          <w:iCs/>
        </w:rPr>
        <w:t>Bivalvia</w:t>
      </w:r>
      <w:commentRangeEnd w:id="761"/>
      <w:r w:rsidR="00036C39">
        <w:rPr>
          <w:rStyle w:val="CommentReference"/>
        </w:rPr>
        <w:commentReference w:id="761"/>
      </w:r>
    </w:p>
    <w:p w14:paraId="548384F0" w14:textId="45AF1689" w:rsidR="005C2D2B" w:rsidRDefault="00202AC6" w:rsidP="00016DF9">
      <w:pPr>
        <w:spacing w:line="276" w:lineRule="auto"/>
        <w:rPr>
          <w:ins w:id="762" w:author="Sofie Spatharis" w:date="2025-09-17T16:24:00Z" w16du:dateUtc="2025-09-17T15:24:00Z"/>
        </w:rPr>
      </w:pPr>
      <w:ins w:id="763" w:author="Sofie Spatharis" w:date="2025-09-17T16:22:00Z" w16du:dateUtc="2025-09-17T15:22:00Z">
        <w:r>
          <w:rPr>
            <w:rFonts w:ascii="Aptos" w:eastAsia="Aptos" w:hAnsi="Aptos" w:cs="Aptos"/>
          </w:rPr>
          <w:t>4 d</w:t>
        </w:r>
      </w:ins>
      <w:ins w:id="764" w:author="Sofie Spatharis" w:date="2025-09-17T16:20:00Z" w16du:dateUtc="2025-09-17T15:20:00Z">
        <w:r w:rsidR="00371440">
          <w:rPr>
            <w:rFonts w:ascii="Aptos" w:eastAsia="Aptos" w:hAnsi="Aptos" w:cs="Aptos"/>
          </w:rPr>
          <w:t xml:space="preserve">ifferent </w:t>
        </w:r>
      </w:ins>
      <w:ins w:id="765" w:author="Sofie Spatharis" w:date="2025-09-17T16:21:00Z" w16du:dateUtc="2025-09-17T15:21:00Z">
        <w:r>
          <w:rPr>
            <w:rFonts w:ascii="Aptos" w:eastAsia="Aptos" w:hAnsi="Aptos" w:cs="Aptos"/>
          </w:rPr>
          <w:t>genera</w:t>
        </w:r>
      </w:ins>
      <w:ins w:id="766" w:author="Sofie Spatharis" w:date="2025-09-17T16:20:00Z" w16du:dateUtc="2025-09-17T15:20:00Z">
        <w:r w:rsidR="00371440">
          <w:rPr>
            <w:rFonts w:ascii="Aptos" w:eastAsia="Aptos" w:hAnsi="Aptos" w:cs="Aptos"/>
          </w:rPr>
          <w:t xml:space="preserve"> </w:t>
        </w:r>
      </w:ins>
      <w:ins w:id="767" w:author="Sofie Spatharis" w:date="2025-09-17T16:21:00Z" w16du:dateUtc="2025-09-17T15:21:00Z">
        <w:r w:rsidR="00371440">
          <w:rPr>
            <w:rFonts w:ascii="Aptos" w:eastAsia="Aptos" w:hAnsi="Aptos" w:cs="Aptos"/>
          </w:rPr>
          <w:t xml:space="preserve">of bivalve juveniles </w:t>
        </w:r>
      </w:ins>
      <w:ins w:id="768" w:author="Sofie Spatharis" w:date="2025-09-17T16:28:00Z" w16du:dateUtc="2025-09-17T15:28:00Z">
        <w:r w:rsidR="002F2178">
          <w:t>(</w:t>
        </w:r>
        <w:r w:rsidR="002F2178" w:rsidRPr="4FDD748D">
          <w:rPr>
            <w:i/>
            <w:iCs/>
          </w:rPr>
          <w:t>Mytilus</w:t>
        </w:r>
        <w:r w:rsidR="002F2178">
          <w:t xml:space="preserve">, </w:t>
        </w:r>
        <w:r w:rsidR="002F2178" w:rsidRPr="00ED0EDD">
          <w:rPr>
            <w:i/>
            <w:iCs/>
          </w:rPr>
          <w:t xml:space="preserve">Pecten, Ostrea, </w:t>
        </w:r>
        <w:proofErr w:type="spellStart"/>
        <w:r w:rsidR="002F2178" w:rsidRPr="00ED0EDD">
          <w:rPr>
            <w:i/>
            <w:iCs/>
          </w:rPr>
          <w:t>Aequipecten</w:t>
        </w:r>
        <w:proofErr w:type="spellEnd"/>
        <w:r w:rsidR="002F2178">
          <w:t xml:space="preserve">) </w:t>
        </w:r>
      </w:ins>
      <w:ins w:id="769" w:author="Sofie Spatharis" w:date="2025-09-17T16:20:00Z" w16du:dateUtc="2025-09-17T15:20:00Z">
        <w:r w:rsidR="00371440">
          <w:rPr>
            <w:rFonts w:ascii="Aptos" w:eastAsia="Aptos" w:hAnsi="Aptos" w:cs="Aptos"/>
          </w:rPr>
          <w:t>were identi</w:t>
        </w:r>
      </w:ins>
      <w:ins w:id="770" w:author="Sofie Spatharis" w:date="2025-09-17T16:21:00Z" w16du:dateUtc="2025-09-17T15:21:00Z">
        <w:r w:rsidR="00371440">
          <w:rPr>
            <w:rFonts w:ascii="Aptos" w:eastAsia="Aptos" w:hAnsi="Aptos" w:cs="Aptos"/>
          </w:rPr>
          <w:t xml:space="preserve">fied via microscopy </w:t>
        </w:r>
      </w:ins>
      <w:ins w:id="771" w:author="Sofie Spatharis" w:date="2025-09-17T16:22:00Z" w16du:dateUtc="2025-09-17T15:22:00Z">
        <w:r>
          <w:rPr>
            <w:rFonts w:ascii="Aptos" w:eastAsia="Aptos" w:hAnsi="Aptos" w:cs="Aptos"/>
          </w:rPr>
          <w:t xml:space="preserve">from the kelp fronts whereas </w:t>
        </w:r>
      </w:ins>
      <w:del w:id="772" w:author="Sofie Spatharis" w:date="2025-09-17T16:22:00Z" w16du:dateUtc="2025-09-17T15:22:00Z">
        <w:r w:rsidR="00360C29" w:rsidDel="00202AC6">
          <w:rPr>
            <w:rFonts w:ascii="Aptos" w:eastAsia="Aptos" w:hAnsi="Aptos" w:cs="Aptos"/>
          </w:rPr>
          <w:delText>Microscopic identification of frond epibionts identified one specimen as Bivalvia,</w:delText>
        </w:r>
      </w:del>
      <w:ins w:id="773" w:author="Sofie Spatharis" w:date="2025-09-17T16:22:00Z" w16du:dateUtc="2025-09-17T15:22:00Z">
        <w:r>
          <w:rPr>
            <w:rFonts w:ascii="Aptos" w:eastAsia="Aptos" w:hAnsi="Aptos" w:cs="Aptos"/>
          </w:rPr>
          <w:t>an extra species that was rare</w:t>
        </w:r>
      </w:ins>
      <w:r w:rsidR="00360C29">
        <w:rPr>
          <w:rFonts w:ascii="Aptos" w:eastAsia="Aptos" w:hAnsi="Aptos" w:cs="Aptos"/>
        </w:rPr>
        <w:t xml:space="preserve"> </w:t>
      </w:r>
      <w:del w:id="774" w:author="Sofie Spatharis" w:date="2025-09-17T16:22:00Z" w16du:dateUtc="2025-09-17T15:22:00Z">
        <w:r w:rsidR="005C5FB6" w:rsidDel="00202AC6">
          <w:rPr>
            <w:rFonts w:ascii="Aptos" w:eastAsia="Aptos" w:hAnsi="Aptos" w:cs="Aptos"/>
          </w:rPr>
          <w:delText xml:space="preserve">with </w:delText>
        </w:r>
      </w:del>
      <w:ins w:id="775" w:author="Sofie Spatharis" w:date="2025-09-17T16:22:00Z" w16du:dateUtc="2025-09-17T15:22:00Z">
        <w:r>
          <w:rPr>
            <w:rFonts w:ascii="Aptos" w:eastAsia="Aptos" w:hAnsi="Aptos" w:cs="Aptos"/>
          </w:rPr>
          <w:t xml:space="preserve">was identified via </w:t>
        </w:r>
      </w:ins>
      <w:r w:rsidR="00360C29">
        <w:rPr>
          <w:rFonts w:ascii="Aptos" w:eastAsia="Aptos" w:hAnsi="Aptos" w:cs="Aptos"/>
        </w:rPr>
        <w:t xml:space="preserve">COI barcoding </w:t>
      </w:r>
      <w:del w:id="776" w:author="Sofie Spatharis" w:date="2025-09-17T16:22:00Z" w16du:dateUtc="2025-09-17T15:22:00Z">
        <w:r w:rsidR="00360C29" w:rsidDel="00202AC6">
          <w:rPr>
            <w:rFonts w:ascii="Aptos" w:eastAsia="Aptos" w:hAnsi="Aptos" w:cs="Aptos"/>
          </w:rPr>
          <w:delText>further clarif</w:delText>
        </w:r>
        <w:r w:rsidR="005C5FB6" w:rsidDel="00202AC6">
          <w:rPr>
            <w:rFonts w:ascii="Aptos" w:eastAsia="Aptos" w:hAnsi="Aptos" w:cs="Aptos"/>
          </w:rPr>
          <w:delText>ying</w:delText>
        </w:r>
        <w:r w:rsidR="00360C29" w:rsidDel="00202AC6">
          <w:rPr>
            <w:rFonts w:ascii="Aptos" w:eastAsia="Aptos" w:hAnsi="Aptos" w:cs="Aptos"/>
          </w:rPr>
          <w:delText xml:space="preserve"> this to be</w:delText>
        </w:r>
      </w:del>
      <w:ins w:id="777" w:author="Sofie Spatharis" w:date="2025-09-17T16:22:00Z" w16du:dateUtc="2025-09-17T15:22:00Z">
        <w:r>
          <w:rPr>
            <w:rFonts w:ascii="Aptos" w:eastAsia="Aptos" w:hAnsi="Aptos" w:cs="Aptos"/>
          </w:rPr>
          <w:t>as</w:t>
        </w:r>
      </w:ins>
      <w:r w:rsidR="00360C29">
        <w:rPr>
          <w:rFonts w:ascii="Aptos" w:eastAsia="Aptos" w:hAnsi="Aptos" w:cs="Aptos"/>
        </w:rPr>
        <w:t xml:space="preserve"> </w:t>
      </w:r>
      <w:proofErr w:type="spellStart"/>
      <w:r w:rsidR="00360C29">
        <w:rPr>
          <w:rFonts w:ascii="Aptos" w:eastAsia="Aptos" w:hAnsi="Aptos" w:cs="Aptos"/>
          <w:i/>
          <w:iCs/>
        </w:rPr>
        <w:t>Hiatella</w:t>
      </w:r>
      <w:proofErr w:type="spellEnd"/>
      <w:r w:rsidR="00360C29">
        <w:rPr>
          <w:rFonts w:ascii="Aptos" w:eastAsia="Aptos" w:hAnsi="Aptos" w:cs="Aptos"/>
          <w:i/>
          <w:iCs/>
        </w:rPr>
        <w:t xml:space="preserve"> </w:t>
      </w:r>
      <w:proofErr w:type="spellStart"/>
      <w:r w:rsidR="00360C29">
        <w:rPr>
          <w:rFonts w:ascii="Aptos" w:eastAsia="Aptos" w:hAnsi="Aptos" w:cs="Aptos"/>
          <w:i/>
          <w:iCs/>
        </w:rPr>
        <w:t>arctica</w:t>
      </w:r>
      <w:proofErr w:type="spellEnd"/>
      <w:r w:rsidR="00360C29">
        <w:rPr>
          <w:rFonts w:ascii="Aptos" w:eastAsia="Aptos" w:hAnsi="Aptos" w:cs="Aptos"/>
          <w:i/>
          <w:iCs/>
        </w:rPr>
        <w:t xml:space="preserve"> </w:t>
      </w:r>
      <w:r w:rsidR="00360C29">
        <w:rPr>
          <w:rFonts w:ascii="Aptos" w:eastAsia="Aptos" w:hAnsi="Aptos" w:cs="Aptos"/>
        </w:rPr>
        <w:t>(Table 1</w:t>
      </w:r>
      <w:del w:id="778" w:author="Sofie Spatharis" w:date="2025-09-17T16:29:00Z" w16du:dateUtc="2025-09-17T15:29:00Z">
        <w:r w:rsidR="00360C29" w:rsidDel="002F2178">
          <w:rPr>
            <w:rFonts w:ascii="Aptos" w:eastAsia="Aptos" w:hAnsi="Aptos" w:cs="Aptos"/>
          </w:rPr>
          <w:delText xml:space="preserve">). </w:delText>
        </w:r>
      </w:del>
      <w:del w:id="779" w:author="Sofie Spatharis" w:date="2025-09-17T16:17:00Z" w16du:dateUtc="2025-09-17T15:17:00Z">
        <w:r w:rsidR="00360C29" w:rsidDel="00371440">
          <w:delText xml:space="preserve">Bivalve larvae </w:delText>
        </w:r>
      </w:del>
      <w:del w:id="780" w:author="Sofie Spatharis" w:date="2025-09-17T16:29:00Z" w16du:dateUtc="2025-09-17T15:29:00Z">
        <w:r w:rsidR="00360C29" w:rsidDel="002F2178">
          <w:delText xml:space="preserve">were </w:delText>
        </w:r>
      </w:del>
      <w:del w:id="781" w:author="Sofie Spatharis" w:date="2025-09-17T16:17:00Z" w16du:dateUtc="2025-09-17T15:17:00Z">
        <w:r w:rsidR="00360C29" w:rsidDel="00371440">
          <w:delText xml:space="preserve">consistently </w:delText>
        </w:r>
      </w:del>
      <w:del w:id="782" w:author="Sofie Spatharis" w:date="2025-09-17T16:29:00Z" w16du:dateUtc="2025-09-17T15:29:00Z">
        <w:r w:rsidR="00360C29" w:rsidDel="002F2178">
          <w:delText xml:space="preserve">detected </w:delText>
        </w:r>
      </w:del>
      <w:del w:id="783" w:author="Sofie Spatharis" w:date="2025-09-17T16:23:00Z" w16du:dateUtc="2025-09-17T15:23:00Z">
        <w:r w:rsidR="00360C29" w:rsidDel="00B35AA9">
          <w:delText xml:space="preserve">by </w:delText>
        </w:r>
      </w:del>
      <w:del w:id="784" w:author="Sofie Spatharis" w:date="2025-09-17T16:29:00Z" w16du:dateUtc="2025-09-17T15:29:00Z">
        <w:r w:rsidR="00360C29" w:rsidDel="002F2178">
          <w:delText xml:space="preserve">microscopy </w:delText>
        </w:r>
      </w:del>
      <w:del w:id="785" w:author="Sofie Spatharis" w:date="2025-09-17T16:17:00Z" w16du:dateUtc="2025-09-17T15:17:00Z">
        <w:r w:rsidR="00360C29" w:rsidDel="00371440">
          <w:delText xml:space="preserve">but </w:delText>
        </w:r>
      </w:del>
      <w:del w:id="786" w:author="Sofie Spatharis" w:date="2025-09-17T16:29:00Z" w16du:dateUtc="2025-09-17T15:29:00Z">
        <w:r w:rsidR="005C5FB6" w:rsidDel="002F2178">
          <w:delText xml:space="preserve">only to </w:delText>
        </w:r>
        <w:r w:rsidR="00360C29" w:rsidDel="002F2178">
          <w:delText>class level (Fig. 4</w:delText>
        </w:r>
      </w:del>
      <w:del w:id="787" w:author="Sofie Spatharis" w:date="2025-09-17T16:17:00Z" w16du:dateUtc="2025-09-17T15:17:00Z">
        <w:r w:rsidR="00360C29" w:rsidDel="00371440">
          <w:delText xml:space="preserve">). </w:delText>
        </w:r>
      </w:del>
      <w:ins w:id="788" w:author="Sofie Spatharis" w:date="2025-09-17T16:29:00Z" w16du:dateUtc="2025-09-17T15:29:00Z">
        <w:r w:rsidR="002F2178">
          <w:t xml:space="preserve">). </w:t>
        </w:r>
      </w:ins>
      <w:ins w:id="789" w:author="Sofie Spatharis" w:date="2025-09-17T16:35:00Z" w16du:dateUtc="2025-09-17T15:35:00Z">
        <w:r w:rsidR="00196FD4">
          <w:t xml:space="preserve">However, </w:t>
        </w:r>
      </w:ins>
      <w:ins w:id="790" w:author="Sofie Spatharis" w:date="2025-09-17T16:39:00Z" w16du:dateUtc="2025-09-17T15:39:00Z">
        <w:r w:rsidR="00DE046F">
          <w:t xml:space="preserve">from these 4 </w:t>
        </w:r>
      </w:ins>
      <w:ins w:id="791" w:author="Sofie Spatharis" w:date="2025-09-17T16:40:00Z" w16du:dateUtc="2025-09-17T15:40:00Z">
        <w:r w:rsidR="00DE046F">
          <w:t xml:space="preserve">biofouling </w:t>
        </w:r>
      </w:ins>
      <w:ins w:id="792" w:author="Sofie Spatharis" w:date="2025-09-17T16:39:00Z" w16du:dateUtc="2025-09-17T15:39:00Z">
        <w:r w:rsidR="00DE046F">
          <w:t>genera</w:t>
        </w:r>
      </w:ins>
      <w:ins w:id="793" w:author="Sofie Spatharis" w:date="2025-09-17T16:40:00Z" w16du:dateUtc="2025-09-17T15:40:00Z">
        <w:r w:rsidR="00DE046F">
          <w:t xml:space="preserve">, </w:t>
        </w:r>
      </w:ins>
      <w:ins w:id="794" w:author="Sofie Spatharis" w:date="2025-09-17T16:35:00Z" w16du:dateUtc="2025-09-17T15:35:00Z">
        <w:r w:rsidR="00196FD4">
          <w:t>only Mytilus was observed from eDNA</w:t>
        </w:r>
      </w:ins>
      <w:ins w:id="795" w:author="Sofie Spatharis" w:date="2025-09-17T16:36:00Z" w16du:dateUtc="2025-09-17T15:36:00Z">
        <w:r w:rsidR="00196FD4">
          <w:t xml:space="preserve"> metabarcoding</w:t>
        </w:r>
      </w:ins>
      <w:ins w:id="796" w:author="Sofie Spatharis" w:date="2025-09-17T16:35:00Z" w16du:dateUtc="2025-09-17T15:35:00Z">
        <w:r w:rsidR="00196FD4">
          <w:t xml:space="preserve">. </w:t>
        </w:r>
      </w:ins>
      <w:ins w:id="797" w:author="Sofie Spatharis" w:date="2025-09-17T16:25:00Z" w16du:dateUtc="2025-09-17T15:25:00Z">
        <w:r w:rsidR="005C2D2B">
          <w:t>B</w:t>
        </w:r>
      </w:ins>
      <w:ins w:id="798" w:author="Sofie Spatharis" w:date="2025-09-17T16:24:00Z" w16du:dateUtc="2025-09-17T15:24:00Z">
        <w:r w:rsidR="005C2D2B">
          <w:t xml:space="preserve">ivalves peaked on Saccharina fronds in late </w:t>
        </w:r>
      </w:ins>
      <w:ins w:id="799" w:author="Sofie Spatharis" w:date="2025-09-17T16:25:00Z" w16du:dateUtc="2025-09-17T15:25:00Z">
        <w:r w:rsidR="005C2D2B">
          <w:t xml:space="preserve">July 22’, and this </w:t>
        </w:r>
      </w:ins>
      <w:ins w:id="800" w:author="Sofie Spatharis" w:date="2025-09-17T16:26:00Z" w16du:dateUtc="2025-09-17T15:26:00Z">
        <w:r w:rsidR="002F2178">
          <w:t>followed</w:t>
        </w:r>
      </w:ins>
      <w:ins w:id="801" w:author="Sofie Spatharis" w:date="2025-09-17T16:25:00Z" w16du:dateUtc="2025-09-17T15:25:00Z">
        <w:r w:rsidR="005C2D2B">
          <w:t xml:space="preserve"> a peak </w:t>
        </w:r>
      </w:ins>
      <w:ins w:id="802" w:author="Sofie Spatharis" w:date="2025-09-17T16:26:00Z" w16du:dateUtc="2025-09-17T15:26:00Z">
        <w:r w:rsidR="002F2178">
          <w:t>of meroplankton bivalve counts</w:t>
        </w:r>
      </w:ins>
      <w:ins w:id="803" w:author="Sofie Spatharis" w:date="2025-09-17T16:29:00Z" w16du:dateUtc="2025-09-17T15:29:00Z">
        <w:r w:rsidR="002F2178">
          <w:t xml:space="preserve"> (identified at class level) two weeks before</w:t>
        </w:r>
      </w:ins>
      <w:ins w:id="804" w:author="Sofie Spatharis" w:date="2025-09-17T16:26:00Z" w16du:dateUtc="2025-09-17T15:26:00Z">
        <w:r w:rsidR="002F2178">
          <w:t xml:space="preserve">. </w:t>
        </w:r>
      </w:ins>
      <w:ins w:id="805" w:author="Sofie Spatharis" w:date="2025-09-17T16:38:00Z" w16du:dateUtc="2025-09-17T15:38:00Z">
        <w:r w:rsidR="00FA5C75">
          <w:t xml:space="preserve">In contrast, </w:t>
        </w:r>
        <w:r w:rsidR="00FA5C75" w:rsidRPr="4FDD748D">
          <w:rPr>
            <w:i/>
            <w:iCs/>
          </w:rPr>
          <w:t xml:space="preserve">Alaria </w:t>
        </w:r>
        <w:r w:rsidR="00FA5C75">
          <w:t xml:space="preserve">supported minimal colonisation, with peak densities remaining below 0.004 </w:t>
        </w:r>
        <w:proofErr w:type="spellStart"/>
        <w:r w:rsidR="00FA5C75">
          <w:t>ind</w:t>
        </w:r>
        <w:proofErr w:type="spellEnd"/>
        <w:r w:rsidR="00FA5C75">
          <w:t xml:space="preserve">/cm². However, bivalve settlement on </w:t>
        </w:r>
        <w:r w:rsidR="00FA5C75" w:rsidRPr="4FDD748D">
          <w:rPr>
            <w:i/>
            <w:iCs/>
          </w:rPr>
          <w:t xml:space="preserve">Alaria </w:t>
        </w:r>
        <w:r w:rsidR="00FA5C75">
          <w:t>was detectable from March through May</w:t>
        </w:r>
        <w:r w:rsidR="003D1960">
          <w:t xml:space="preserve"> when this species </w:t>
        </w:r>
      </w:ins>
      <w:ins w:id="806" w:author="Sofie Spatharis" w:date="2025-09-17T16:39:00Z" w16du:dateUtc="2025-09-17T15:39:00Z">
        <w:r w:rsidR="003D1960">
          <w:t>was harvested</w:t>
        </w:r>
      </w:ins>
      <w:ins w:id="807" w:author="Sofie Spatharis" w:date="2025-09-17T16:38:00Z" w16du:dateUtc="2025-09-17T15:38:00Z">
        <w:r w:rsidR="00FA5C75">
          <w:t xml:space="preserve">. </w:t>
        </w:r>
      </w:ins>
    </w:p>
    <w:p w14:paraId="55CBE763" w14:textId="77777777" w:rsidR="005C2D2B" w:rsidRDefault="005C2D2B" w:rsidP="00016DF9">
      <w:pPr>
        <w:spacing w:line="276" w:lineRule="auto"/>
        <w:rPr>
          <w:ins w:id="808" w:author="Sofie Spatharis" w:date="2025-09-17T16:24:00Z" w16du:dateUtc="2025-09-17T15:24:00Z"/>
        </w:rPr>
      </w:pPr>
    </w:p>
    <w:p w14:paraId="6ED68D35" w14:textId="579E882D" w:rsidR="00016DF9" w:rsidRPr="00934DB1" w:rsidDel="00FA5C75" w:rsidRDefault="00360C29" w:rsidP="00016DF9">
      <w:pPr>
        <w:spacing w:line="276" w:lineRule="auto"/>
        <w:rPr>
          <w:del w:id="809" w:author="Sofie Spatharis" w:date="2025-09-17T16:37:00Z" w16du:dateUtc="2025-09-17T15:37:00Z"/>
          <w:rFonts w:ascii="Aptos" w:eastAsia="Aptos" w:hAnsi="Aptos" w:cs="Aptos"/>
        </w:rPr>
      </w:pPr>
      <w:del w:id="810" w:author="Sofie Spatharis" w:date="2025-09-17T16:17:00Z" w16du:dateUtc="2025-09-17T15:17:00Z">
        <w:r w:rsidDel="00371440">
          <w:delText>Meroplanktonic bivalve abundances gradually increasing from January 2022 and peaking sharply in mid-July, reaching mean values exceeding 2,000 cells/L</w:delText>
        </w:r>
        <w:r w:rsidR="005C5FB6" w:rsidDel="00371440">
          <w:delText>, the highest seen amongst the targeted epibiont taxa (</w:delText>
        </w:r>
        <w:r w:rsidDel="00371440">
          <w:delText xml:space="preserve">Fig. 4). </w:delText>
        </w:r>
      </w:del>
      <w:del w:id="811" w:author="Sofie Spatharis" w:date="2025-09-17T16:37:00Z" w16du:dateUtc="2025-09-17T15:37:00Z">
        <w:r w:rsidR="005C5FB6" w:rsidDel="00FA5C75">
          <w:delText xml:space="preserve">The July peak in plankton counts was preceded higher eDNA reads from </w:delText>
        </w:r>
        <w:r w:rsidR="005C5FB6" w:rsidDel="00FA5C75">
          <w:rPr>
            <w:i/>
            <w:iCs/>
          </w:rPr>
          <w:delText xml:space="preserve">Kurtiella bidentata </w:delText>
        </w:r>
        <w:r w:rsidR="005C5FB6" w:rsidDel="00FA5C75">
          <w:delText xml:space="preserve">and </w:delText>
        </w:r>
        <w:r w:rsidR="005C5FB6" w:rsidDel="00FA5C75">
          <w:rPr>
            <w:i/>
            <w:iCs/>
          </w:rPr>
          <w:delText xml:space="preserve">Dosinia sp. </w:delText>
        </w:r>
        <w:r w:rsidR="005C5FB6" w:rsidDel="00FA5C75">
          <w:delText>in April and June, respectively (Fig. 4). Th</w:delText>
        </w:r>
        <w:r w:rsidR="00934DB1" w:rsidDel="00FA5C75">
          <w:delText xml:space="preserve">e higher abundances of plankton and eDNA reads both came earlier than the settlement events of bivalves on </w:delText>
        </w:r>
        <w:r w:rsidR="00934DB1" w:rsidDel="00FA5C75">
          <w:rPr>
            <w:i/>
            <w:iCs/>
          </w:rPr>
          <w:delText xml:space="preserve">Saccharina </w:delText>
        </w:r>
        <w:r w:rsidR="00934DB1" w:rsidDel="00FA5C75">
          <w:delText xml:space="preserve">fronds in late July (Fig. 4). Although eDNA metabarcoding identified 5 meroplanktonic bivalve species in plankton samples, it did not detect </w:delText>
        </w:r>
        <w:r w:rsidR="00934DB1" w:rsidDel="00FA5C75">
          <w:rPr>
            <w:i/>
            <w:iCs/>
          </w:rPr>
          <w:delText xml:space="preserve">Hiatella arctica </w:delText>
        </w:r>
        <w:r w:rsidR="00934DB1" w:rsidDel="00FA5C75">
          <w:delText xml:space="preserve">which was shown to be in the sample site from kelp scrapings and </w:delText>
        </w:r>
        <w:r w:rsidR="008C51AD" w:rsidDel="00FA5C75">
          <w:delText xml:space="preserve">subsequent </w:delText>
        </w:r>
        <w:r w:rsidR="00934DB1" w:rsidDel="00FA5C75">
          <w:delText xml:space="preserve">COI clarification. </w:delText>
        </w:r>
      </w:del>
    </w:p>
    <w:p w14:paraId="37F42F1A" w14:textId="19AD27D4" w:rsidR="00016DF9" w:rsidDel="00FA5C75" w:rsidRDefault="00016DF9" w:rsidP="00016DF9">
      <w:pPr>
        <w:spacing w:line="276" w:lineRule="auto"/>
        <w:rPr>
          <w:del w:id="812" w:author="Sofie Spatharis" w:date="2025-09-17T16:38:00Z" w16du:dateUtc="2025-09-17T15:38:00Z"/>
        </w:rPr>
      </w:pPr>
      <w:del w:id="813" w:author="Sofie Spatharis" w:date="2025-09-17T16:38:00Z" w16du:dateUtc="2025-09-17T15:38:00Z">
        <w:r w:rsidDel="00FA5C75">
          <w:delText xml:space="preserve">Blade colonisation was substantially higher on </w:delText>
        </w:r>
        <w:r w:rsidRPr="4FDD748D" w:rsidDel="00FA5C75">
          <w:rPr>
            <w:i/>
            <w:iCs/>
          </w:rPr>
          <w:delText>Saccharina</w:delText>
        </w:r>
        <w:r w:rsidDel="00FA5C75">
          <w:delText xml:space="preserve">, where total bivalve densities exceeded 3 individuals/cm² by late July. This fouling was primarily attributed to </w:delText>
        </w:r>
        <w:r w:rsidRPr="4FDD748D" w:rsidDel="00FA5C75">
          <w:rPr>
            <w:i/>
            <w:iCs/>
          </w:rPr>
          <w:delText>Mytilus sp</w:delText>
        </w:r>
        <w:r w:rsidDel="00FA5C75">
          <w:delText xml:space="preserve">., Pecten sp., and several other bivalves that remained unresolved beyond class level in microscopy. In contrast, </w:delText>
        </w:r>
        <w:r w:rsidRPr="4FDD748D" w:rsidDel="00FA5C75">
          <w:rPr>
            <w:i/>
            <w:iCs/>
          </w:rPr>
          <w:delText xml:space="preserve">Alaria </w:delText>
        </w:r>
        <w:r w:rsidDel="00FA5C75">
          <w:delText xml:space="preserve">supported minimal colonisation, with peak densities remaining below 0.004 ind/cm². However, bivalve settlement on </w:delText>
        </w:r>
        <w:r w:rsidRPr="4FDD748D" w:rsidDel="00FA5C75">
          <w:rPr>
            <w:i/>
            <w:iCs/>
          </w:rPr>
          <w:delText xml:space="preserve">Alaria </w:delText>
        </w:r>
        <w:r w:rsidDel="00FA5C75">
          <w:delText xml:space="preserve">was detectable from March through May, prior to the cessation of sampling for this species. </w:delText>
        </w:r>
      </w:del>
    </w:p>
    <w:p w14:paraId="429AB3DC" w14:textId="0FF6CB3B" w:rsidR="005869B9" w:rsidRDefault="00ED0EDD" w:rsidP="005869B9">
      <w:pPr>
        <w:spacing w:line="276" w:lineRule="auto"/>
        <w:jc w:val="center"/>
      </w:pPr>
      <w:r>
        <w:rPr>
          <w:noProof/>
        </w:rPr>
        <w:drawing>
          <wp:inline distT="0" distB="0" distL="0" distR="0" wp14:anchorId="09DF4471" wp14:editId="2C1EFAFC">
            <wp:extent cx="6645910" cy="4455795"/>
            <wp:effectExtent l="0" t="0" r="2540" b="1905"/>
            <wp:docPr id="100028509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5092" name="Graphic 1000285092"/>
                    <pic:cNvPicPr/>
                  </pic:nvPicPr>
                  <pic:blipFill>
                    <a:blip r:embed="rId31">
                      <a:extLst>
                        <a:ext uri="{96DAC541-7B7A-43D3-8B79-37D633B846F1}">
                          <asvg:svgBlip xmlns:asvg="http://schemas.microsoft.com/office/drawing/2016/SVG/main" r:embed="rId32"/>
                        </a:ext>
                      </a:extLst>
                    </a:blip>
                    <a:stretch>
                      <a:fillRect/>
                    </a:stretch>
                  </pic:blipFill>
                  <pic:spPr>
                    <a:xfrm>
                      <a:off x="0" y="0"/>
                      <a:ext cx="6645910" cy="4455795"/>
                    </a:xfrm>
                    <a:prstGeom prst="rect">
                      <a:avLst/>
                    </a:prstGeom>
                  </pic:spPr>
                </pic:pic>
              </a:graphicData>
            </a:graphic>
          </wp:inline>
        </w:drawing>
      </w:r>
    </w:p>
    <w:p w14:paraId="43F2E559" w14:textId="648F66D2" w:rsidR="005869B9" w:rsidRPr="00700D35" w:rsidRDefault="005869B9" w:rsidP="005869B9">
      <w:pPr>
        <w:spacing w:line="276" w:lineRule="auto"/>
        <w:rPr>
          <w:rFonts w:ascii="Aptos" w:hAnsi="Aptos"/>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Pr="00700D35">
        <w:rPr>
          <w:i/>
          <w:iCs/>
          <w:noProof/>
        </w:rPr>
        <w:t>4</w:t>
      </w:r>
      <w:r w:rsidRPr="00700D35">
        <w:rPr>
          <w:i/>
          <w:iCs/>
        </w:rPr>
        <w:fldChar w:fldCharType="end"/>
      </w:r>
      <w:r w:rsidRPr="00700D35">
        <w:rPr>
          <w:i/>
          <w:iCs/>
        </w:rPr>
        <w:t xml:space="preserve">. Heatmaps illustrating bivalve detection and colonization over time by relative abundance of eDNA </w:t>
      </w:r>
      <w:r w:rsidR="00845B62">
        <w:rPr>
          <w:i/>
          <w:iCs/>
        </w:rPr>
        <w:t>(</w:t>
      </w:r>
      <w:r w:rsidR="0087273A">
        <w:rPr>
          <w:i/>
          <w:iCs/>
        </w:rPr>
        <w:t>ASV</w:t>
      </w:r>
      <w:r w:rsidR="00845B62">
        <w:rPr>
          <w:i/>
          <w:iCs/>
        </w:rPr>
        <w:t>)</w:t>
      </w:r>
      <w:r w:rsidR="00ED0EDD">
        <w:rPr>
          <w:i/>
          <w:iCs/>
        </w:rPr>
        <w:t xml:space="preserve"> </w:t>
      </w:r>
      <w:r w:rsidRPr="00700D35">
        <w:rPr>
          <w:i/>
          <w:iCs/>
        </w:rPr>
        <w:t>in the water column, plankton microscopy counts (cells/ L), individual density (</w:t>
      </w:r>
      <w:proofErr w:type="spellStart"/>
      <w:r w:rsidRPr="00700D35">
        <w:rPr>
          <w:i/>
          <w:iCs/>
        </w:rPr>
        <w:t>ind</w:t>
      </w:r>
      <w:proofErr w:type="spellEnd"/>
      <w:r w:rsidRPr="00700D35">
        <w:rPr>
          <w:i/>
          <w:iCs/>
        </w:rPr>
        <w:t>/cm</w:t>
      </w:r>
      <w:r w:rsidRPr="00700D35">
        <w:rPr>
          <w:rFonts w:ascii="Aptos" w:hAnsi="Aptos" w:cs="Aptos"/>
          <w:i/>
          <w:iCs/>
        </w:rPr>
        <w:t>²</w:t>
      </w:r>
      <w:r w:rsidRPr="00700D35">
        <w:rPr>
          <w:i/>
          <w:iCs/>
        </w:rPr>
        <w:t xml:space="preserve">) on Saccharina </w:t>
      </w:r>
      <w:del w:id="814" w:author="Sofie Spatharis" w:date="2025-09-17T15:19:00Z" w16du:dateUtc="2025-09-17T14:19:00Z">
        <w:r w:rsidRPr="00700D35" w:rsidDel="001D328D">
          <w:rPr>
            <w:i/>
            <w:iCs/>
          </w:rPr>
          <w:delText>blades</w:delText>
        </w:r>
      </w:del>
      <w:ins w:id="815" w:author="Sofie Spatharis" w:date="2025-09-17T15:19:00Z" w16du:dateUtc="2025-09-17T14:19:00Z">
        <w:r w:rsidR="001D328D">
          <w:rPr>
            <w:i/>
            <w:iCs/>
          </w:rPr>
          <w:t>fronds</w:t>
        </w:r>
      </w:ins>
      <w:r w:rsidRPr="00700D35">
        <w:rPr>
          <w:i/>
          <w:iCs/>
        </w:rPr>
        <w:t xml:space="preserve">, and individual density on Alaria </w:t>
      </w:r>
      <w:del w:id="816" w:author="Sofie Spatharis" w:date="2025-09-17T15:19:00Z" w16du:dateUtc="2025-09-17T14:19:00Z">
        <w:r w:rsidRPr="00700D35" w:rsidDel="001D328D">
          <w:rPr>
            <w:i/>
            <w:iCs/>
          </w:rPr>
          <w:delText>blades</w:delText>
        </w:r>
      </w:del>
      <w:ins w:id="817" w:author="Sofie Spatharis" w:date="2025-09-17T15:19:00Z" w16du:dateUtc="2025-09-17T14:19:00Z">
        <w:r w:rsidR="001D328D">
          <w:rPr>
            <w:i/>
            <w:iCs/>
          </w:rPr>
          <w:t>fronds</w:t>
        </w:r>
      </w:ins>
      <w:r w:rsidRPr="00700D35">
        <w:rPr>
          <w:i/>
          <w:iCs/>
        </w:rPr>
        <w:t>. All values are monthly averages calculated from three independent replicate samples per date. As before, sampling dates run from mid-June 2021 to end-July 2022, and grey bars indicate periods without data.</w:t>
      </w:r>
    </w:p>
    <w:p w14:paraId="799ED83D" w14:textId="357BFA74" w:rsidR="006F1A73" w:rsidDel="00202AC6" w:rsidRDefault="006F1A73" w:rsidP="00700D35">
      <w:pPr>
        <w:spacing w:line="276" w:lineRule="auto"/>
        <w:rPr>
          <w:del w:id="818" w:author="Sofie Spatharis" w:date="2025-09-17T16:21:00Z" w16du:dateUtc="2025-09-17T15:21:00Z"/>
          <w:rFonts w:ascii="Aptos" w:hAnsi="Aptos"/>
          <w:i/>
          <w:iCs/>
        </w:rPr>
      </w:pPr>
    </w:p>
    <w:p w14:paraId="520C2A49" w14:textId="49818997" w:rsidR="00016DF9" w:rsidDel="00202AC6" w:rsidRDefault="00016DF9" w:rsidP="00700D35">
      <w:pPr>
        <w:spacing w:line="276" w:lineRule="auto"/>
        <w:rPr>
          <w:del w:id="819" w:author="Sofie Spatharis" w:date="2025-09-17T16:21:00Z" w16du:dateUtc="2025-09-17T15:21:00Z"/>
          <w:rFonts w:ascii="Aptos" w:hAnsi="Aptos"/>
          <w:i/>
          <w:iCs/>
        </w:rPr>
      </w:pPr>
    </w:p>
    <w:p w14:paraId="09EF00EB" w14:textId="4DE952E0" w:rsidR="00016DF9" w:rsidDel="00202AC6" w:rsidRDefault="00016DF9" w:rsidP="00700D35">
      <w:pPr>
        <w:spacing w:line="276" w:lineRule="auto"/>
        <w:rPr>
          <w:del w:id="820" w:author="Sofie Spatharis" w:date="2025-09-17T16:21:00Z" w16du:dateUtc="2025-09-17T15:21:00Z"/>
          <w:rFonts w:ascii="Aptos" w:hAnsi="Aptos"/>
          <w:i/>
          <w:iCs/>
        </w:rPr>
      </w:pPr>
    </w:p>
    <w:p w14:paraId="5F1AA1CB" w14:textId="765082CC" w:rsidR="005869B9" w:rsidDel="00202AC6" w:rsidRDefault="005869B9" w:rsidP="00016DF9">
      <w:pPr>
        <w:spacing w:line="276" w:lineRule="auto"/>
        <w:rPr>
          <w:del w:id="821" w:author="Sofie Spatharis" w:date="2025-09-17T16:21:00Z" w16du:dateUtc="2025-09-17T15:21:00Z"/>
          <w:rFonts w:ascii="Aptos" w:eastAsia="Aptos" w:hAnsi="Aptos" w:cs="Arial"/>
          <w:i/>
          <w:iCs/>
        </w:rPr>
      </w:pPr>
    </w:p>
    <w:p w14:paraId="195C1F83" w14:textId="0BBCA535" w:rsidR="00016DF9" w:rsidRDefault="00016DF9" w:rsidP="00016DF9">
      <w:pPr>
        <w:spacing w:line="276" w:lineRule="auto"/>
        <w:rPr>
          <w:rFonts w:ascii="Aptos" w:eastAsia="Aptos" w:hAnsi="Aptos" w:cs="Arial"/>
          <w:i/>
          <w:iCs/>
        </w:rPr>
      </w:pPr>
      <w:r w:rsidRPr="4FDD748D">
        <w:rPr>
          <w:rFonts w:ascii="Aptos" w:eastAsia="Aptos" w:hAnsi="Aptos" w:cs="Arial"/>
          <w:i/>
          <w:iCs/>
        </w:rPr>
        <w:t>Amphipoda</w:t>
      </w:r>
    </w:p>
    <w:p w14:paraId="68047080" w14:textId="15701517" w:rsidR="00B9790B" w:rsidRPr="00B9790B" w:rsidRDefault="00B9790B" w:rsidP="00016DF9">
      <w:pPr>
        <w:spacing w:line="276" w:lineRule="auto"/>
        <w:rPr>
          <w:rFonts w:ascii="Aptos" w:eastAsia="Aptos" w:hAnsi="Aptos" w:cs="Arial"/>
        </w:rPr>
      </w:pPr>
      <w:r w:rsidRPr="00B9790B">
        <w:rPr>
          <w:rFonts w:ascii="Aptos" w:eastAsia="Aptos" w:hAnsi="Aptos" w:cs="Arial"/>
        </w:rPr>
        <w:t>Kelp fronds harboured three amphipod specimens</w:t>
      </w:r>
      <w:r>
        <w:rPr>
          <w:rFonts w:ascii="Aptos" w:eastAsia="Aptos" w:hAnsi="Aptos" w:cs="Arial"/>
        </w:rPr>
        <w:t xml:space="preserve"> of which two were</w:t>
      </w:r>
      <w:r w:rsidRPr="00B9790B">
        <w:rPr>
          <w:rFonts w:ascii="Aptos" w:eastAsia="Aptos" w:hAnsi="Aptos" w:cs="Arial"/>
        </w:rPr>
        <w:t xml:space="preserve"> identified to the family </w:t>
      </w:r>
      <w:proofErr w:type="spellStart"/>
      <w:r w:rsidRPr="00B9790B">
        <w:rPr>
          <w:rFonts w:ascii="Aptos" w:eastAsia="Aptos" w:hAnsi="Aptos" w:cs="Arial"/>
        </w:rPr>
        <w:t>Caprellidae</w:t>
      </w:r>
      <w:proofErr w:type="spellEnd"/>
      <w:r w:rsidRPr="00B9790B">
        <w:rPr>
          <w:rFonts w:ascii="Aptos" w:eastAsia="Aptos" w:hAnsi="Aptos" w:cs="Arial"/>
        </w:rPr>
        <w:t xml:space="preserve"> and one to the genus </w:t>
      </w:r>
      <w:proofErr w:type="spellStart"/>
      <w:r w:rsidRPr="00B9790B">
        <w:rPr>
          <w:rFonts w:ascii="Aptos" w:eastAsia="Aptos" w:hAnsi="Aptos" w:cs="Arial"/>
          <w:i/>
          <w:iCs/>
        </w:rPr>
        <w:t>Jassa</w:t>
      </w:r>
      <w:proofErr w:type="spellEnd"/>
      <w:r w:rsidRPr="00B9790B">
        <w:rPr>
          <w:rFonts w:ascii="Aptos" w:eastAsia="Aptos" w:hAnsi="Aptos" w:cs="Arial"/>
        </w:rPr>
        <w:t xml:space="preserve">. COI barcoding confirmed the </w:t>
      </w:r>
      <w:proofErr w:type="spellStart"/>
      <w:r w:rsidRPr="00B9790B">
        <w:rPr>
          <w:rFonts w:ascii="Aptos" w:eastAsia="Aptos" w:hAnsi="Aptos" w:cs="Arial"/>
          <w:i/>
          <w:iCs/>
        </w:rPr>
        <w:t>Jassa</w:t>
      </w:r>
      <w:proofErr w:type="spellEnd"/>
      <w:r w:rsidRPr="00B9790B">
        <w:rPr>
          <w:rFonts w:ascii="Aptos" w:eastAsia="Aptos" w:hAnsi="Aptos" w:cs="Arial"/>
        </w:rPr>
        <w:t xml:space="preserve"> specimen and one </w:t>
      </w:r>
      <w:proofErr w:type="spellStart"/>
      <w:r w:rsidRPr="00B9790B">
        <w:rPr>
          <w:rFonts w:ascii="Aptos" w:eastAsia="Aptos" w:hAnsi="Aptos" w:cs="Arial"/>
        </w:rPr>
        <w:t>Caprellidae</w:t>
      </w:r>
      <w:proofErr w:type="spellEnd"/>
      <w:r w:rsidRPr="00B9790B">
        <w:rPr>
          <w:rFonts w:ascii="Aptos" w:eastAsia="Aptos" w:hAnsi="Aptos" w:cs="Arial"/>
        </w:rPr>
        <w:t xml:space="preserve"> sample as </w:t>
      </w:r>
      <w:proofErr w:type="spellStart"/>
      <w:r w:rsidRPr="00B9790B">
        <w:rPr>
          <w:rFonts w:ascii="Aptos" w:eastAsia="Aptos" w:hAnsi="Aptos" w:cs="Arial"/>
          <w:i/>
          <w:iCs/>
        </w:rPr>
        <w:t>Jassa</w:t>
      </w:r>
      <w:proofErr w:type="spellEnd"/>
      <w:r w:rsidRPr="00B9790B">
        <w:rPr>
          <w:rFonts w:ascii="Aptos" w:eastAsia="Aptos" w:hAnsi="Aptos" w:cs="Arial"/>
          <w:i/>
          <w:iCs/>
        </w:rPr>
        <w:t xml:space="preserve"> </w:t>
      </w:r>
      <w:proofErr w:type="spellStart"/>
      <w:r w:rsidRPr="00B9790B">
        <w:rPr>
          <w:rFonts w:ascii="Aptos" w:eastAsia="Aptos" w:hAnsi="Aptos" w:cs="Arial"/>
          <w:i/>
          <w:iCs/>
        </w:rPr>
        <w:t>herdmani</w:t>
      </w:r>
      <w:proofErr w:type="spellEnd"/>
      <w:r w:rsidRPr="00B9790B">
        <w:rPr>
          <w:rFonts w:ascii="Aptos" w:eastAsia="Aptos" w:hAnsi="Aptos" w:cs="Arial"/>
        </w:rPr>
        <w:t xml:space="preserve">, while reassigning the second </w:t>
      </w:r>
      <w:proofErr w:type="spellStart"/>
      <w:r w:rsidRPr="00B9790B">
        <w:rPr>
          <w:rFonts w:ascii="Aptos" w:eastAsia="Aptos" w:hAnsi="Aptos" w:cs="Arial"/>
        </w:rPr>
        <w:t>Caprellidae</w:t>
      </w:r>
      <w:proofErr w:type="spellEnd"/>
      <w:r w:rsidRPr="00B9790B">
        <w:rPr>
          <w:rFonts w:ascii="Aptos" w:eastAsia="Aptos" w:hAnsi="Aptos" w:cs="Arial"/>
        </w:rPr>
        <w:t xml:space="preserve"> specimen from family-level to </w:t>
      </w:r>
      <w:proofErr w:type="spellStart"/>
      <w:r w:rsidRPr="00B9790B">
        <w:rPr>
          <w:rFonts w:ascii="Aptos" w:eastAsia="Aptos" w:hAnsi="Aptos" w:cs="Arial"/>
          <w:i/>
          <w:iCs/>
        </w:rPr>
        <w:t>Jassa</w:t>
      </w:r>
      <w:proofErr w:type="spellEnd"/>
      <w:r w:rsidRPr="00B9790B">
        <w:rPr>
          <w:rFonts w:ascii="Aptos" w:eastAsia="Aptos" w:hAnsi="Aptos" w:cs="Arial"/>
          <w:i/>
          <w:iCs/>
        </w:rPr>
        <w:t xml:space="preserve"> </w:t>
      </w:r>
      <w:proofErr w:type="spellStart"/>
      <w:r w:rsidRPr="00B9790B">
        <w:rPr>
          <w:rFonts w:ascii="Aptos" w:eastAsia="Aptos" w:hAnsi="Aptos" w:cs="Arial"/>
          <w:i/>
          <w:iCs/>
        </w:rPr>
        <w:t>herdmani</w:t>
      </w:r>
      <w:proofErr w:type="spellEnd"/>
      <w:r w:rsidRPr="00B9790B">
        <w:rPr>
          <w:rFonts w:ascii="Aptos" w:eastAsia="Aptos" w:hAnsi="Aptos" w:cs="Arial"/>
        </w:rPr>
        <w:t xml:space="preserve">. </w:t>
      </w:r>
      <w:r>
        <w:rPr>
          <w:rFonts w:ascii="Aptos" w:eastAsia="Aptos" w:hAnsi="Aptos" w:cs="Arial"/>
          <w:i/>
          <w:iCs/>
        </w:rPr>
        <w:t xml:space="preserve">J. </w:t>
      </w:r>
      <w:proofErr w:type="spellStart"/>
      <w:r>
        <w:rPr>
          <w:rFonts w:ascii="Aptos" w:eastAsia="Aptos" w:hAnsi="Aptos" w:cs="Arial"/>
          <w:i/>
          <w:iCs/>
        </w:rPr>
        <w:t>herdmani</w:t>
      </w:r>
      <w:proofErr w:type="spellEnd"/>
      <w:r>
        <w:rPr>
          <w:rFonts w:ascii="Aptos" w:eastAsia="Aptos" w:hAnsi="Aptos" w:cs="Arial"/>
          <w:i/>
          <w:iCs/>
        </w:rPr>
        <w:t xml:space="preserve"> </w:t>
      </w:r>
      <w:r>
        <w:rPr>
          <w:rFonts w:ascii="Aptos" w:eastAsia="Aptos" w:hAnsi="Aptos" w:cs="Arial"/>
        </w:rPr>
        <w:t xml:space="preserve">was the only species found in congruence within the metabarcoding dataset. Plankton microscopy counts only </w:t>
      </w:r>
      <w:r>
        <w:rPr>
          <w:rFonts w:ascii="Aptos" w:eastAsia="Aptos" w:hAnsi="Aptos" w:cs="Arial"/>
        </w:rPr>
        <w:lastRenderedPageBreak/>
        <w:t xml:space="preserve">achieved detection to the amphipod order so these </w:t>
      </w:r>
      <w:proofErr w:type="spellStart"/>
      <w:r>
        <w:rPr>
          <w:rFonts w:ascii="Aptos" w:eastAsia="Aptos" w:hAnsi="Aptos" w:cs="Arial"/>
        </w:rPr>
        <w:t>espceific</w:t>
      </w:r>
      <w:proofErr w:type="spellEnd"/>
      <w:r>
        <w:rPr>
          <w:rFonts w:ascii="Aptos" w:eastAsia="Aptos" w:hAnsi="Aptos" w:cs="Arial"/>
        </w:rPr>
        <w:t xml:space="preserve"> species were not isolated.</w:t>
      </w:r>
      <w:r w:rsidRPr="00B9790B">
        <w:rPr>
          <w:rFonts w:ascii="Aptos" w:eastAsia="Aptos" w:hAnsi="Aptos" w:cs="Arial"/>
        </w:rPr>
        <w:t xml:space="preserve"> </w:t>
      </w:r>
      <w:r w:rsidRPr="4FDD748D">
        <w:rPr>
          <w:rFonts w:ascii="Aptos" w:eastAsia="Aptos" w:hAnsi="Aptos" w:cs="Arial"/>
        </w:rPr>
        <w:t xml:space="preserve">In contrast, eDNA metabarcoding resolved three distinct amphipod taxa in the water column: </w:t>
      </w:r>
      <w:proofErr w:type="spellStart"/>
      <w:r w:rsidRPr="4FDD748D">
        <w:rPr>
          <w:rFonts w:ascii="Aptos" w:eastAsia="Aptos" w:hAnsi="Aptos" w:cs="Arial"/>
          <w:i/>
          <w:iCs/>
        </w:rPr>
        <w:t>Jassa</w:t>
      </w:r>
      <w:proofErr w:type="spellEnd"/>
      <w:r w:rsidRPr="4FDD748D">
        <w:rPr>
          <w:rFonts w:ascii="Aptos" w:eastAsia="Aptos" w:hAnsi="Aptos" w:cs="Arial"/>
          <w:i/>
          <w:iCs/>
        </w:rPr>
        <w:t xml:space="preserve"> </w:t>
      </w:r>
      <w:proofErr w:type="spellStart"/>
      <w:r w:rsidRPr="4FDD748D">
        <w:rPr>
          <w:rFonts w:ascii="Aptos" w:eastAsia="Aptos" w:hAnsi="Aptos" w:cs="Arial"/>
          <w:i/>
          <w:iCs/>
        </w:rPr>
        <w:t>herdmani</w:t>
      </w:r>
      <w:proofErr w:type="spellEnd"/>
      <w:r w:rsidRPr="4FDD748D">
        <w:rPr>
          <w:rFonts w:ascii="Aptos" w:eastAsia="Aptos" w:hAnsi="Aptos" w:cs="Arial"/>
        </w:rPr>
        <w:t xml:space="preserve">, </w:t>
      </w:r>
      <w:proofErr w:type="spellStart"/>
      <w:r w:rsidRPr="4FDD748D">
        <w:rPr>
          <w:rFonts w:ascii="Aptos" w:eastAsia="Aptos" w:hAnsi="Aptos" w:cs="Arial"/>
          <w:i/>
          <w:iCs/>
        </w:rPr>
        <w:t>Aora</w:t>
      </w:r>
      <w:proofErr w:type="spellEnd"/>
      <w:r w:rsidRPr="4FDD748D">
        <w:rPr>
          <w:rFonts w:ascii="Aptos" w:eastAsia="Aptos" w:hAnsi="Aptos" w:cs="Arial"/>
          <w:i/>
          <w:iCs/>
        </w:rPr>
        <w:t xml:space="preserve"> </w:t>
      </w:r>
      <w:proofErr w:type="spellStart"/>
      <w:r w:rsidRPr="4FDD748D">
        <w:rPr>
          <w:rFonts w:ascii="Aptos" w:eastAsia="Aptos" w:hAnsi="Aptos" w:cs="Arial"/>
          <w:i/>
          <w:iCs/>
        </w:rPr>
        <w:t>gracilis</w:t>
      </w:r>
      <w:proofErr w:type="spellEnd"/>
      <w:r w:rsidRPr="4FDD748D">
        <w:rPr>
          <w:rFonts w:ascii="Aptos" w:eastAsia="Aptos" w:hAnsi="Aptos" w:cs="Arial"/>
        </w:rPr>
        <w:t xml:space="preserve">, and </w:t>
      </w:r>
      <w:proofErr w:type="spellStart"/>
      <w:r w:rsidRPr="4FDD748D">
        <w:rPr>
          <w:rFonts w:ascii="Aptos" w:eastAsia="Aptos" w:hAnsi="Aptos" w:cs="Arial"/>
          <w:i/>
          <w:iCs/>
        </w:rPr>
        <w:t>Niphargus</w:t>
      </w:r>
      <w:proofErr w:type="spellEnd"/>
      <w:r w:rsidRPr="4FDD748D">
        <w:rPr>
          <w:rFonts w:ascii="Aptos" w:eastAsia="Aptos" w:hAnsi="Aptos" w:cs="Arial"/>
          <w:i/>
          <w:iCs/>
        </w:rPr>
        <w:t xml:space="preserve"> arbiter</w:t>
      </w:r>
      <w:r w:rsidR="005869B9">
        <w:rPr>
          <w:rFonts w:ascii="Aptos" w:eastAsia="Aptos" w:hAnsi="Aptos" w:cs="Arial"/>
          <w:i/>
          <w:iCs/>
        </w:rPr>
        <w:t xml:space="preserve"> (Fig. 5)</w:t>
      </w:r>
      <w:r w:rsidRPr="4FDD748D">
        <w:rPr>
          <w:rFonts w:ascii="Aptos" w:eastAsia="Aptos" w:hAnsi="Aptos" w:cs="Arial"/>
        </w:rPr>
        <w:t>.</w:t>
      </w:r>
      <w:r>
        <w:rPr>
          <w:rFonts w:ascii="Aptos" w:eastAsia="Aptos" w:hAnsi="Aptos" w:cs="Arial"/>
        </w:rPr>
        <w:t xml:space="preserve"> Similar to bivalves, peaks in eDNA signals (April: </w:t>
      </w:r>
      <w:r>
        <w:rPr>
          <w:rFonts w:ascii="Aptos" w:eastAsia="Aptos" w:hAnsi="Aptos" w:cs="Arial"/>
          <w:i/>
          <w:iCs/>
        </w:rPr>
        <w:t xml:space="preserve">J. </w:t>
      </w:r>
      <w:proofErr w:type="spellStart"/>
      <w:r>
        <w:rPr>
          <w:rFonts w:ascii="Aptos" w:eastAsia="Aptos" w:hAnsi="Aptos" w:cs="Arial"/>
          <w:i/>
          <w:iCs/>
        </w:rPr>
        <w:t>herdmani</w:t>
      </w:r>
      <w:proofErr w:type="spellEnd"/>
      <w:r>
        <w:rPr>
          <w:rFonts w:ascii="Aptos" w:eastAsia="Aptos" w:hAnsi="Aptos" w:cs="Arial"/>
        </w:rPr>
        <w:t xml:space="preserve">) preceded planktonic count maximas (May); which both occurred earlier than </w:t>
      </w:r>
      <w:r>
        <w:rPr>
          <w:rFonts w:ascii="Aptos" w:eastAsia="Aptos" w:hAnsi="Aptos" w:cs="Arial"/>
          <w:i/>
          <w:iCs/>
        </w:rPr>
        <w:t xml:space="preserve">Saccharina </w:t>
      </w:r>
      <w:r>
        <w:rPr>
          <w:rFonts w:ascii="Aptos" w:eastAsia="Aptos" w:hAnsi="Aptos" w:cs="Arial"/>
        </w:rPr>
        <w:t xml:space="preserve">peak blade abundances (July). </w:t>
      </w:r>
      <w:r>
        <w:rPr>
          <w:rFonts w:ascii="Aptos" w:eastAsia="Aptos" w:hAnsi="Aptos" w:cs="Arial"/>
          <w:i/>
          <w:iCs/>
        </w:rPr>
        <w:t xml:space="preserve">Alaria </w:t>
      </w:r>
      <w:r>
        <w:rPr>
          <w:rFonts w:ascii="Aptos" w:eastAsia="Aptos" w:hAnsi="Aptos" w:cs="Arial"/>
        </w:rPr>
        <w:t>harboured considerably lower abundances of amphipods, but settlement occurred months earlier (</w:t>
      </w:r>
      <w:r>
        <w:rPr>
          <w:rFonts w:ascii="Aptos" w:eastAsia="Aptos" w:hAnsi="Aptos" w:cs="Arial"/>
          <w:i/>
          <w:iCs/>
        </w:rPr>
        <w:t xml:space="preserve">Fig. 5). </w:t>
      </w:r>
    </w:p>
    <w:p w14:paraId="3C899D8F" w14:textId="2D72AF9A" w:rsidR="005869B9" w:rsidRDefault="00C52799" w:rsidP="005869B9">
      <w:pPr>
        <w:spacing w:line="276" w:lineRule="auto"/>
        <w:jc w:val="center"/>
      </w:pPr>
      <w:r>
        <w:rPr>
          <w:noProof/>
        </w:rPr>
        <w:drawing>
          <wp:inline distT="0" distB="0" distL="0" distR="0" wp14:anchorId="23C7637D" wp14:editId="50FC6084">
            <wp:extent cx="6645910" cy="4227195"/>
            <wp:effectExtent l="0" t="0" r="2540" b="1905"/>
            <wp:docPr id="1105485139"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85139" name="Graphic 1105485139"/>
                    <pic:cNvPicPr/>
                  </pic:nvPicPr>
                  <pic:blipFill>
                    <a:blip r:embed="rId33">
                      <a:extLst>
                        <a:ext uri="{96DAC541-7B7A-43D3-8B79-37D633B846F1}">
                          <asvg:svgBlip xmlns:asvg="http://schemas.microsoft.com/office/drawing/2016/SVG/main" r:embed="rId34"/>
                        </a:ext>
                      </a:extLst>
                    </a:blip>
                    <a:stretch>
                      <a:fillRect/>
                    </a:stretch>
                  </pic:blipFill>
                  <pic:spPr>
                    <a:xfrm>
                      <a:off x="0" y="0"/>
                      <a:ext cx="6645910" cy="4227195"/>
                    </a:xfrm>
                    <a:prstGeom prst="rect">
                      <a:avLst/>
                    </a:prstGeom>
                  </pic:spPr>
                </pic:pic>
              </a:graphicData>
            </a:graphic>
          </wp:inline>
        </w:drawing>
      </w:r>
    </w:p>
    <w:p w14:paraId="066E4CF9" w14:textId="2607AA4C" w:rsidR="005869B9" w:rsidRPr="00700D35" w:rsidRDefault="005869B9" w:rsidP="005869B9">
      <w:pPr>
        <w:spacing w:line="276" w:lineRule="auto"/>
        <w:rPr>
          <w:rFonts w:ascii="Aptos" w:hAnsi="Aptos"/>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Pr="00700D35">
        <w:rPr>
          <w:i/>
          <w:iCs/>
          <w:noProof/>
        </w:rPr>
        <w:t>5</w:t>
      </w:r>
      <w:r w:rsidRPr="00700D35">
        <w:rPr>
          <w:i/>
          <w:iCs/>
        </w:rPr>
        <w:fldChar w:fldCharType="end"/>
      </w:r>
      <w:r w:rsidRPr="00700D35">
        <w:rPr>
          <w:i/>
          <w:iCs/>
        </w:rPr>
        <w:t>. Heatmaps representing seasonal patterns of amphipod detection and settlement by eDNA metabarcoding (</w:t>
      </w:r>
      <w:r w:rsidR="0087273A">
        <w:rPr>
          <w:i/>
          <w:iCs/>
        </w:rPr>
        <w:t>ASV</w:t>
      </w:r>
      <w:r w:rsidRPr="00700D35">
        <w:rPr>
          <w:i/>
          <w:iCs/>
        </w:rPr>
        <w:t>), plankton</w:t>
      </w:r>
      <w:r w:rsidRPr="00700D35">
        <w:rPr>
          <w:rFonts w:ascii="Cambria Math" w:hAnsi="Cambria Math" w:cs="Cambria Math"/>
          <w:i/>
          <w:iCs/>
        </w:rPr>
        <w:t>‐</w:t>
      </w:r>
      <w:r w:rsidRPr="00700D35">
        <w:rPr>
          <w:i/>
          <w:iCs/>
        </w:rPr>
        <w:t>net microscopy counts (cells/L), and blade colonization abundance (individuals/cm</w:t>
      </w:r>
      <w:r w:rsidRPr="00700D35">
        <w:rPr>
          <w:rFonts w:ascii="Aptos" w:hAnsi="Aptos" w:cs="Aptos"/>
          <w:i/>
          <w:iCs/>
        </w:rPr>
        <w:t>²</w:t>
      </w:r>
      <w:r w:rsidRPr="00700D35">
        <w:rPr>
          <w:i/>
          <w:iCs/>
        </w:rPr>
        <w:t>) on Saccharina and Alaria fronds. All values are monthly averages calculated from three independent replicate samples per date. Sampling dates span mid-June 2021 to late-July 2022, and the grey-shaded areas mark indicate periods without data.</w:t>
      </w:r>
    </w:p>
    <w:p w14:paraId="02543086" w14:textId="77777777" w:rsidR="00700D35" w:rsidRDefault="00700D35" w:rsidP="00700D35">
      <w:pPr>
        <w:spacing w:line="276" w:lineRule="auto"/>
        <w:rPr>
          <w:rFonts w:ascii="Aptos" w:hAnsi="Aptos"/>
          <w:i/>
          <w:iCs/>
        </w:rPr>
      </w:pPr>
    </w:p>
    <w:p w14:paraId="61CDB68A" w14:textId="77777777" w:rsidR="00016DF9" w:rsidRDefault="00016DF9" w:rsidP="00700D35">
      <w:pPr>
        <w:spacing w:line="276" w:lineRule="auto"/>
        <w:rPr>
          <w:rFonts w:ascii="Aptos" w:hAnsi="Aptos"/>
          <w:i/>
          <w:iCs/>
        </w:rPr>
      </w:pPr>
    </w:p>
    <w:p w14:paraId="4401E8EF" w14:textId="77777777" w:rsidR="00016DF9" w:rsidRDefault="00016DF9" w:rsidP="00700D35">
      <w:pPr>
        <w:spacing w:line="276" w:lineRule="auto"/>
        <w:rPr>
          <w:rFonts w:ascii="Aptos" w:hAnsi="Aptos"/>
          <w:i/>
          <w:iCs/>
        </w:rPr>
      </w:pPr>
    </w:p>
    <w:p w14:paraId="47D3AD29" w14:textId="77777777" w:rsidR="00016DF9" w:rsidRDefault="00016DF9" w:rsidP="00700D35">
      <w:pPr>
        <w:spacing w:line="276" w:lineRule="auto"/>
        <w:rPr>
          <w:rFonts w:ascii="Aptos" w:hAnsi="Aptos"/>
          <w:i/>
          <w:iCs/>
        </w:rPr>
      </w:pPr>
    </w:p>
    <w:p w14:paraId="71928E14" w14:textId="77777777" w:rsidR="005C5FB6" w:rsidRDefault="005C5FB6" w:rsidP="00700D35">
      <w:pPr>
        <w:spacing w:line="276" w:lineRule="auto"/>
        <w:rPr>
          <w:rFonts w:ascii="Aptos" w:hAnsi="Aptos"/>
          <w:i/>
          <w:iCs/>
        </w:rPr>
      </w:pPr>
    </w:p>
    <w:p w14:paraId="480364BB" w14:textId="77777777" w:rsidR="00016DF9" w:rsidRDefault="00016DF9" w:rsidP="00700D35">
      <w:pPr>
        <w:spacing w:line="276" w:lineRule="auto"/>
        <w:rPr>
          <w:rFonts w:ascii="Aptos" w:hAnsi="Aptos"/>
          <w:i/>
          <w:iCs/>
        </w:rPr>
      </w:pPr>
    </w:p>
    <w:p w14:paraId="6F8777E0" w14:textId="77777777" w:rsidR="00016DF9" w:rsidRDefault="00016DF9" w:rsidP="00700D35">
      <w:pPr>
        <w:spacing w:line="276" w:lineRule="auto"/>
        <w:rPr>
          <w:rFonts w:ascii="Aptos" w:hAnsi="Aptos"/>
          <w:i/>
          <w:iCs/>
        </w:rPr>
      </w:pPr>
    </w:p>
    <w:p w14:paraId="42541D6C" w14:textId="77777777" w:rsidR="00016DF9" w:rsidRDefault="00016DF9" w:rsidP="00700D35">
      <w:pPr>
        <w:spacing w:line="276" w:lineRule="auto"/>
        <w:rPr>
          <w:rFonts w:ascii="Aptos" w:hAnsi="Aptos"/>
          <w:i/>
          <w:iCs/>
        </w:rPr>
      </w:pPr>
    </w:p>
    <w:p w14:paraId="4D319463" w14:textId="77777777" w:rsidR="001C28FE" w:rsidRDefault="001C28FE" w:rsidP="00700D35">
      <w:pPr>
        <w:spacing w:line="276" w:lineRule="auto"/>
        <w:rPr>
          <w:rFonts w:ascii="Aptos" w:hAnsi="Aptos"/>
          <w:i/>
          <w:iCs/>
        </w:rPr>
      </w:pPr>
    </w:p>
    <w:p w14:paraId="18001793" w14:textId="25B934F6" w:rsidR="002345C1" w:rsidRDefault="005514F0" w:rsidP="00700D35">
      <w:pPr>
        <w:spacing w:line="276" w:lineRule="auto"/>
        <w:rPr>
          <w:rFonts w:ascii="Aptos" w:hAnsi="Aptos"/>
          <w:i/>
          <w:iCs/>
        </w:rPr>
      </w:pPr>
      <w:proofErr w:type="spellStart"/>
      <w:r w:rsidRPr="4FDD748D">
        <w:rPr>
          <w:rFonts w:ascii="Aptos" w:hAnsi="Aptos"/>
          <w:i/>
          <w:iCs/>
        </w:rPr>
        <w:t>Gastropod</w:t>
      </w:r>
      <w:r w:rsidR="002345C1" w:rsidRPr="4FDD748D">
        <w:rPr>
          <w:rFonts w:ascii="Aptos" w:hAnsi="Aptos"/>
          <w:i/>
          <w:iCs/>
        </w:rPr>
        <w:t>a</w:t>
      </w:r>
      <w:proofErr w:type="spellEnd"/>
    </w:p>
    <w:p w14:paraId="3757FB10" w14:textId="77777777" w:rsidR="005869B9" w:rsidRDefault="005869B9" w:rsidP="005869B9">
      <w:pPr>
        <w:spacing w:line="276" w:lineRule="auto"/>
      </w:pPr>
      <w:r w:rsidRPr="005869B9">
        <w:rPr>
          <w:rFonts w:ascii="Aptos" w:hAnsi="Aptos"/>
        </w:rPr>
        <w:lastRenderedPageBreak/>
        <w:t>Blade analysis recovered one gastropod specimen</w:t>
      </w:r>
      <w:r>
        <w:rPr>
          <w:rFonts w:ascii="Aptos" w:hAnsi="Aptos"/>
        </w:rPr>
        <w:t xml:space="preserve"> which </w:t>
      </w:r>
      <w:r w:rsidRPr="005869B9">
        <w:rPr>
          <w:rFonts w:ascii="Aptos" w:hAnsi="Aptos"/>
        </w:rPr>
        <w:t>identified to genus level by microscopy and further resolved to species by barcoding (</w:t>
      </w:r>
      <w:r w:rsidRPr="005869B9">
        <w:rPr>
          <w:rFonts w:ascii="Aptos" w:hAnsi="Aptos"/>
          <w:i/>
          <w:iCs/>
        </w:rPr>
        <w:t>Doto coronata</w:t>
      </w:r>
      <w:r w:rsidRPr="005869B9">
        <w:rPr>
          <w:rFonts w:ascii="Aptos" w:hAnsi="Aptos"/>
        </w:rPr>
        <w:t>)</w:t>
      </w:r>
      <w:r>
        <w:rPr>
          <w:rFonts w:ascii="Aptos" w:hAnsi="Aptos"/>
        </w:rPr>
        <w:t xml:space="preserve"> (Table 1). </w:t>
      </w:r>
      <w:r w:rsidRPr="4FDD748D">
        <w:t xml:space="preserve">eDNA metabarcoding provided </w:t>
      </w:r>
      <w:r>
        <w:t xml:space="preserve">further </w:t>
      </w:r>
      <w:r w:rsidRPr="4FDD748D">
        <w:t xml:space="preserve">species-level </w:t>
      </w:r>
      <w:r>
        <w:t xml:space="preserve">identifications of </w:t>
      </w:r>
      <w:r w:rsidRPr="4FDD748D">
        <w:t>22 unique gastropod taxa</w:t>
      </w:r>
      <w:r>
        <w:t xml:space="preserve">, including </w:t>
      </w:r>
      <w:r>
        <w:rPr>
          <w:i/>
          <w:iCs/>
        </w:rPr>
        <w:t>D. coronata</w:t>
      </w:r>
      <w:r w:rsidRPr="4FDD748D">
        <w:t xml:space="preserve">. Gastropod larvae were consistently detected by microscopy throughout the study period (Fig. 6), with a prominent peak in September 2021 reaching over 800 cells/L, the highest recorded for these taxa. Despite sustained presence in the plankton, microscopy was limited to class-level identification and </w:t>
      </w:r>
      <w:r>
        <w:t xml:space="preserve">showed not distinct alignment eDNA reads. </w:t>
      </w:r>
    </w:p>
    <w:p w14:paraId="45477060" w14:textId="5FAF5AB0" w:rsidR="005869B9" w:rsidRDefault="005869B9" w:rsidP="005869B9">
      <w:pPr>
        <w:spacing w:line="276" w:lineRule="auto"/>
      </w:pPr>
      <w:r w:rsidRPr="4FDD748D">
        <w:rPr>
          <w:i/>
          <w:iCs/>
        </w:rPr>
        <w:t>Lacuna</w:t>
      </w:r>
      <w:r w:rsidRPr="4FDD748D">
        <w:t xml:space="preserve"> sp. was identified on both </w:t>
      </w:r>
      <w:r w:rsidRPr="4FDD748D">
        <w:rPr>
          <w:i/>
          <w:iCs/>
        </w:rPr>
        <w:t>Saccharina</w:t>
      </w:r>
      <w:r w:rsidRPr="4FDD748D">
        <w:t xml:space="preserve"> and </w:t>
      </w:r>
      <w:r w:rsidRPr="4FDD748D">
        <w:rPr>
          <w:i/>
          <w:iCs/>
        </w:rPr>
        <w:t>Alaria</w:t>
      </w:r>
      <w:r w:rsidRPr="4FDD748D">
        <w:t xml:space="preserve"> </w:t>
      </w:r>
      <w:del w:id="822" w:author="Sofie Spatharis" w:date="2025-09-17T15:19:00Z" w16du:dateUtc="2025-09-17T14:19:00Z">
        <w:r w:rsidRPr="4FDD748D" w:rsidDel="001D328D">
          <w:delText>blades</w:delText>
        </w:r>
      </w:del>
      <w:ins w:id="823" w:author="Sofie Spatharis" w:date="2025-09-17T15:19:00Z" w16du:dateUtc="2025-09-17T14:19:00Z">
        <w:r w:rsidR="001D328D">
          <w:t>fronds</w:t>
        </w:r>
      </w:ins>
      <w:r w:rsidRPr="4FDD748D">
        <w:t xml:space="preserve"> (Fig. 6). Initial blade detections occurred in January on </w:t>
      </w:r>
      <w:r w:rsidRPr="4FDD748D">
        <w:rPr>
          <w:i/>
          <w:iCs/>
        </w:rPr>
        <w:t>Alaria</w:t>
      </w:r>
      <w:r w:rsidRPr="4FDD748D">
        <w:t xml:space="preserve">, followed by a clearer peak in May. On </w:t>
      </w:r>
      <w:r w:rsidRPr="4FDD748D">
        <w:rPr>
          <w:i/>
          <w:iCs/>
        </w:rPr>
        <w:t>Saccharina</w:t>
      </w:r>
      <w:r w:rsidRPr="4FDD748D">
        <w:t xml:space="preserve">, colonisation was observed later, peaking in July. These blade settlement patterns came after a strong eDNA signal for </w:t>
      </w:r>
      <w:r w:rsidRPr="4FDD748D">
        <w:rPr>
          <w:i/>
          <w:iCs/>
        </w:rPr>
        <w:t xml:space="preserve">Lacuna </w:t>
      </w:r>
      <w:proofErr w:type="spellStart"/>
      <w:r w:rsidRPr="4FDD748D">
        <w:rPr>
          <w:i/>
          <w:iCs/>
        </w:rPr>
        <w:t>vincta</w:t>
      </w:r>
      <w:proofErr w:type="spellEnd"/>
      <w:r w:rsidRPr="4FDD748D">
        <w:t xml:space="preserve"> detected in March, suggesting a lag between larval presence in the water column and physical colonisation.  </w:t>
      </w:r>
      <w:r w:rsidRPr="4FDD748D">
        <w:rPr>
          <w:i/>
          <w:iCs/>
        </w:rPr>
        <w:t>Alaria</w:t>
      </w:r>
      <w:r w:rsidRPr="4FDD748D">
        <w:t xml:space="preserve"> supported earlier but lower-density settlement, peaking below 0.016 </w:t>
      </w:r>
      <w:proofErr w:type="spellStart"/>
      <w:r w:rsidRPr="4FDD748D">
        <w:t>ind</w:t>
      </w:r>
      <w:proofErr w:type="spellEnd"/>
      <w:r w:rsidRPr="4FDD748D">
        <w:t xml:space="preserve">/cm² in May, while </w:t>
      </w:r>
      <w:r w:rsidRPr="4FDD748D">
        <w:rPr>
          <w:i/>
          <w:iCs/>
        </w:rPr>
        <w:t>Saccharina</w:t>
      </w:r>
      <w:r w:rsidRPr="4FDD748D">
        <w:t xml:space="preserve"> showed later colonisation by </w:t>
      </w:r>
      <w:r w:rsidRPr="4FDD748D">
        <w:rPr>
          <w:i/>
          <w:iCs/>
        </w:rPr>
        <w:t>Lacuna</w:t>
      </w:r>
      <w:r w:rsidRPr="4FDD748D">
        <w:t xml:space="preserve"> and </w:t>
      </w:r>
      <w:proofErr w:type="spellStart"/>
      <w:r w:rsidRPr="4FDD748D">
        <w:rPr>
          <w:i/>
          <w:iCs/>
        </w:rPr>
        <w:t>Rissoa</w:t>
      </w:r>
      <w:proofErr w:type="spellEnd"/>
      <w:r w:rsidRPr="4FDD748D">
        <w:t xml:space="preserve"> spp. in late June and July. These later settlement events on </w:t>
      </w:r>
      <w:r w:rsidRPr="4FDD748D">
        <w:rPr>
          <w:i/>
          <w:iCs/>
        </w:rPr>
        <w:t>Saccharina</w:t>
      </w:r>
      <w:r w:rsidRPr="4FDD748D">
        <w:t xml:space="preserve"> were preceded by eDNA detections in April–May.</w:t>
      </w:r>
    </w:p>
    <w:p w14:paraId="3F4E3BC6" w14:textId="77777777" w:rsidR="005869B9" w:rsidRPr="0018095A" w:rsidRDefault="005869B9" w:rsidP="00700D35">
      <w:pPr>
        <w:spacing w:line="276" w:lineRule="auto"/>
        <w:rPr>
          <w:rFonts w:ascii="Aptos" w:hAnsi="Aptos"/>
          <w:i/>
          <w:iCs/>
        </w:rPr>
      </w:pPr>
    </w:p>
    <w:p w14:paraId="47EFB8C7" w14:textId="12EFAFD5" w:rsidR="006F1A73" w:rsidRDefault="008429E6" w:rsidP="00700D35">
      <w:pPr>
        <w:spacing w:line="276" w:lineRule="auto"/>
      </w:pPr>
      <w:r>
        <w:rPr>
          <w:noProof/>
        </w:rPr>
        <w:drawing>
          <wp:inline distT="0" distB="0" distL="0" distR="0" wp14:anchorId="10393D06" wp14:editId="6E983949">
            <wp:extent cx="6645910" cy="4596765"/>
            <wp:effectExtent l="0" t="0" r="2540" b="0"/>
            <wp:docPr id="1571973472"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3472" name="Graphic 1571973472"/>
                    <pic:cNvPicPr/>
                  </pic:nvPicPr>
                  <pic:blipFill>
                    <a:blip r:embed="rId35">
                      <a:extLst>
                        <a:ext uri="{96DAC541-7B7A-43D3-8B79-37D633B846F1}">
                          <asvg:svgBlip xmlns:asvg="http://schemas.microsoft.com/office/drawing/2016/SVG/main" r:embed="rId36"/>
                        </a:ext>
                      </a:extLst>
                    </a:blip>
                    <a:stretch>
                      <a:fillRect/>
                    </a:stretch>
                  </pic:blipFill>
                  <pic:spPr>
                    <a:xfrm>
                      <a:off x="0" y="0"/>
                      <a:ext cx="6645910" cy="4596765"/>
                    </a:xfrm>
                    <a:prstGeom prst="rect">
                      <a:avLst/>
                    </a:prstGeom>
                  </pic:spPr>
                </pic:pic>
              </a:graphicData>
            </a:graphic>
          </wp:inline>
        </w:drawing>
      </w:r>
    </w:p>
    <w:p w14:paraId="51BE98AE" w14:textId="66ACBC75" w:rsidR="00A04C7E" w:rsidRDefault="006F1A73" w:rsidP="00700D35">
      <w:pPr>
        <w:spacing w:line="276" w:lineRule="auto"/>
        <w:rPr>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008B36EB" w:rsidRPr="00700D35">
        <w:rPr>
          <w:i/>
          <w:iCs/>
          <w:noProof/>
        </w:rPr>
        <w:t>6</w:t>
      </w:r>
      <w:r w:rsidRPr="00700D35">
        <w:rPr>
          <w:i/>
          <w:iCs/>
        </w:rPr>
        <w:fldChar w:fldCharType="end"/>
      </w:r>
      <w:r w:rsidRPr="00700D35">
        <w:rPr>
          <w:i/>
          <w:iCs/>
        </w:rPr>
        <w:t xml:space="preserve"> Heatmaps illustrating seasonal emergence and settlement of gastropods detected by eDNA metabarcoding (</w:t>
      </w:r>
      <w:r w:rsidR="00845B62">
        <w:rPr>
          <w:i/>
          <w:iCs/>
        </w:rPr>
        <w:t>ASV</w:t>
      </w:r>
      <w:r w:rsidRPr="00700D35">
        <w:rPr>
          <w:i/>
          <w:iCs/>
        </w:rPr>
        <w:t>), planktonic abundance (cells/L), and blade settlement abundance (individuals cm</w:t>
      </w:r>
      <w:r w:rsidRPr="00700D35">
        <w:rPr>
          <w:rFonts w:ascii="Cambria Math" w:hAnsi="Cambria Math" w:cs="Cambria Math"/>
          <w:i/>
          <w:iCs/>
        </w:rPr>
        <w:t>⁻</w:t>
      </w:r>
      <w:r w:rsidRPr="00700D35">
        <w:rPr>
          <w:rFonts w:ascii="Aptos" w:hAnsi="Aptos" w:cs="Aptos"/>
          <w:i/>
          <w:iCs/>
        </w:rPr>
        <w:t>²</w:t>
      </w:r>
      <w:r w:rsidRPr="00700D35">
        <w:rPr>
          <w:i/>
          <w:iCs/>
        </w:rPr>
        <w:t xml:space="preserve">) on Saccharina </w:t>
      </w:r>
      <w:del w:id="824" w:author="Sofie Spatharis" w:date="2025-09-17T15:19:00Z" w16du:dateUtc="2025-09-17T14:19:00Z">
        <w:r w:rsidRPr="00700D35" w:rsidDel="001D328D">
          <w:rPr>
            <w:i/>
            <w:iCs/>
          </w:rPr>
          <w:delText>blades</w:delText>
        </w:r>
      </w:del>
      <w:ins w:id="825" w:author="Sofie Spatharis" w:date="2025-09-17T15:19:00Z" w16du:dateUtc="2025-09-17T14:19:00Z">
        <w:r w:rsidR="001D328D">
          <w:rPr>
            <w:i/>
            <w:iCs/>
          </w:rPr>
          <w:t>fronds</w:t>
        </w:r>
      </w:ins>
      <w:r w:rsidRPr="00700D35">
        <w:rPr>
          <w:i/>
          <w:iCs/>
        </w:rPr>
        <w:t xml:space="preserve">. </w:t>
      </w:r>
      <w:r w:rsidR="000F49F1" w:rsidRPr="00700D35">
        <w:rPr>
          <w:i/>
          <w:iCs/>
        </w:rPr>
        <w:t xml:space="preserve">All values are monthly averages calculated from three independent replicate samples per date. </w:t>
      </w:r>
      <w:r w:rsidRPr="00700D35">
        <w:rPr>
          <w:i/>
          <w:iCs/>
        </w:rPr>
        <w:t>Sampling dates run from mid-June 2021 through late-July 2022, and grey shading denotes periods without data.</w:t>
      </w:r>
    </w:p>
    <w:p w14:paraId="332C78F1" w14:textId="7955739F" w:rsidR="006F1A73" w:rsidRDefault="00016DF9" w:rsidP="00016DF9">
      <w:pPr>
        <w:spacing w:line="276" w:lineRule="auto"/>
        <w:rPr>
          <w:rFonts w:ascii="Aptos" w:hAnsi="Aptos"/>
          <w:i/>
          <w:iCs/>
        </w:rPr>
      </w:pPr>
      <w:r>
        <w:br w:type="page"/>
      </w:r>
    </w:p>
    <w:p w14:paraId="23B988FF" w14:textId="5ECA6944" w:rsidR="00301010" w:rsidRDefault="00AE60D8" w:rsidP="00700D35">
      <w:pPr>
        <w:spacing w:line="276" w:lineRule="auto"/>
      </w:pPr>
      <w:r w:rsidRPr="4FDD748D">
        <w:rPr>
          <w:rFonts w:ascii="Aptos" w:hAnsi="Aptos"/>
          <w:i/>
          <w:iCs/>
        </w:rPr>
        <w:lastRenderedPageBreak/>
        <w:t xml:space="preserve">Temporal </w:t>
      </w:r>
      <w:r w:rsidR="00301010" w:rsidRPr="4FDD748D">
        <w:rPr>
          <w:i/>
          <w:iCs/>
        </w:rPr>
        <w:t>Composition of dominant zooplankton taxa</w:t>
      </w:r>
      <w:r>
        <w:br/>
      </w:r>
      <w:r w:rsidR="00301010">
        <w:rPr>
          <w:noProof/>
        </w:rPr>
        <w:drawing>
          <wp:inline distT="0" distB="0" distL="0" distR="0" wp14:anchorId="7707ABCF" wp14:editId="2BBABB1B">
            <wp:extent cx="5731510" cy="3774440"/>
            <wp:effectExtent l="0" t="0" r="2540" b="0"/>
            <wp:docPr id="266467452"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7452" name="Graphic 26646745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3774440"/>
                    </a:xfrm>
                    <a:prstGeom prst="rect">
                      <a:avLst/>
                    </a:prstGeom>
                  </pic:spPr>
                </pic:pic>
              </a:graphicData>
            </a:graphic>
          </wp:inline>
        </w:drawing>
      </w:r>
    </w:p>
    <w:p w14:paraId="6128C7F8" w14:textId="06F7A9F1" w:rsidR="00A04C7E" w:rsidRPr="00700D35" w:rsidRDefault="00301010" w:rsidP="00700D35">
      <w:pPr>
        <w:spacing w:line="276" w:lineRule="auto"/>
        <w:rPr>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008B36EB" w:rsidRPr="00700D35">
        <w:rPr>
          <w:i/>
          <w:iCs/>
          <w:noProof/>
        </w:rPr>
        <w:t>7</w:t>
      </w:r>
      <w:r w:rsidRPr="00700D35">
        <w:rPr>
          <w:i/>
          <w:iCs/>
        </w:rPr>
        <w:fldChar w:fldCharType="end"/>
      </w:r>
      <w:r w:rsidRPr="00700D35">
        <w:rPr>
          <w:i/>
          <w:iCs/>
        </w:rPr>
        <w:t>. Stacked bar chart showing the</w:t>
      </w:r>
      <w:r w:rsidR="000F49F1" w:rsidRPr="00700D35">
        <w:rPr>
          <w:i/>
          <w:iCs/>
        </w:rPr>
        <w:t xml:space="preserve"> mean monthly</w:t>
      </w:r>
      <w:r w:rsidRPr="00700D35">
        <w:rPr>
          <w:i/>
          <w:iCs/>
        </w:rPr>
        <w:t xml:space="preserve"> log-transformed abundances (cells/ L) of the principal planktonic groups collected by </w:t>
      </w:r>
      <w:ins w:id="826" w:author="Sofie Spatharis" w:date="2025-09-17T15:09:00Z" w16du:dateUtc="2025-09-17T14:09:00Z">
        <w:r w:rsidR="009D2C66">
          <w:rPr>
            <w:i/>
            <w:iCs/>
          </w:rPr>
          <w:t xml:space="preserve">10m vertical </w:t>
        </w:r>
      </w:ins>
      <w:r w:rsidRPr="00700D35">
        <w:rPr>
          <w:i/>
          <w:iCs/>
        </w:rPr>
        <w:t xml:space="preserve">plankton </w:t>
      </w:r>
      <w:del w:id="827" w:author="Sofie Spatharis" w:date="2025-09-17T15:09:00Z" w16du:dateUtc="2025-09-17T14:09:00Z">
        <w:r w:rsidRPr="00700D35" w:rsidDel="009D2C66">
          <w:rPr>
            <w:i/>
            <w:iCs/>
          </w:rPr>
          <w:delText xml:space="preserve">net </w:delText>
        </w:r>
      </w:del>
      <w:ins w:id="828" w:author="Sofie Spatharis" w:date="2025-09-17T15:09:00Z" w16du:dateUtc="2025-09-17T14:09:00Z">
        <w:r w:rsidR="009D2C66">
          <w:rPr>
            <w:i/>
            <w:iCs/>
          </w:rPr>
          <w:t>tow</w:t>
        </w:r>
        <w:r w:rsidR="009D2C66" w:rsidRPr="00700D35">
          <w:rPr>
            <w:i/>
            <w:iCs/>
          </w:rPr>
          <w:t xml:space="preserve"> </w:t>
        </w:r>
      </w:ins>
      <w:r w:rsidRPr="00700D35">
        <w:rPr>
          <w:i/>
          <w:iCs/>
        </w:rPr>
        <w:t xml:space="preserve">from </w:t>
      </w:r>
      <w:r w:rsidRPr="009D2C66">
        <w:rPr>
          <w:i/>
          <w:iCs/>
          <w:highlight w:val="yellow"/>
          <w:rPrChange w:id="829" w:author="Sofie Spatharis" w:date="2025-09-17T15:09:00Z" w16du:dateUtc="2025-09-17T14:09:00Z">
            <w:rPr>
              <w:i/>
              <w:iCs/>
            </w:rPr>
          </w:rPrChange>
        </w:rPr>
        <w:t>June 2021</w:t>
      </w:r>
      <w:r w:rsidRPr="00700D35">
        <w:rPr>
          <w:i/>
          <w:iCs/>
        </w:rPr>
        <w:t xml:space="preserve"> through July 2022 from </w:t>
      </w:r>
      <w:proofErr w:type="spellStart"/>
      <w:r w:rsidRPr="00700D35">
        <w:rPr>
          <w:i/>
          <w:iCs/>
        </w:rPr>
        <w:t>Pabay</w:t>
      </w:r>
      <w:proofErr w:type="spellEnd"/>
      <w:r w:rsidRPr="00700D35">
        <w:rPr>
          <w:i/>
          <w:iCs/>
        </w:rPr>
        <w:t>, Isle of Skye.</w:t>
      </w:r>
    </w:p>
    <w:p w14:paraId="7EFCB83E" w14:textId="7EEE641B" w:rsidR="00C853B6" w:rsidRPr="00C853B6" w:rsidRDefault="00C853B6" w:rsidP="00700D35">
      <w:pPr>
        <w:spacing w:line="276" w:lineRule="auto"/>
        <w:rPr>
          <w:rFonts w:ascii="Aptos" w:hAnsi="Aptos"/>
        </w:rPr>
      </w:pPr>
      <w:r w:rsidRPr="00C853B6">
        <w:rPr>
          <w:rFonts w:ascii="Aptos" w:hAnsi="Aptos"/>
        </w:rPr>
        <w:t xml:space="preserve">Figure 7 </w:t>
      </w:r>
      <w:r>
        <w:rPr>
          <w:rFonts w:ascii="Aptos" w:hAnsi="Aptos"/>
        </w:rPr>
        <w:t>depicts</w:t>
      </w:r>
      <w:r w:rsidRPr="00C853B6">
        <w:rPr>
          <w:rFonts w:ascii="Aptos" w:hAnsi="Aptos"/>
        </w:rPr>
        <w:t xml:space="preserve"> pronounced seasonal variation in both abundance and composition of </w:t>
      </w:r>
      <w:r>
        <w:rPr>
          <w:rFonts w:ascii="Aptos" w:hAnsi="Aptos"/>
        </w:rPr>
        <w:t>dominant</w:t>
      </w:r>
      <w:r w:rsidRPr="00C853B6">
        <w:rPr>
          <w:rFonts w:ascii="Aptos" w:hAnsi="Aptos"/>
        </w:rPr>
        <w:t xml:space="preserve"> zooplankton groups</w:t>
      </w:r>
      <w:r>
        <w:rPr>
          <w:rFonts w:ascii="Aptos" w:hAnsi="Aptos"/>
        </w:rPr>
        <w:t xml:space="preserve"> in monthly seawater samples from</w:t>
      </w:r>
      <w:r w:rsidRPr="00C853B6">
        <w:rPr>
          <w:rFonts w:ascii="Aptos" w:hAnsi="Aptos"/>
        </w:rPr>
        <w:t xml:space="preserve"> </w:t>
      </w:r>
      <w:proofErr w:type="spellStart"/>
      <w:r w:rsidRPr="00C853B6">
        <w:rPr>
          <w:rFonts w:ascii="Aptos" w:hAnsi="Aptos"/>
        </w:rPr>
        <w:t>Pabay</w:t>
      </w:r>
      <w:proofErr w:type="spellEnd"/>
      <w:r w:rsidRPr="00C853B6">
        <w:rPr>
          <w:rFonts w:ascii="Aptos" w:hAnsi="Aptos"/>
        </w:rPr>
        <w:t>, Isle of Skye, between June 2021 and July 2022. Community structure shifted markedly over the sampling period</w:t>
      </w:r>
      <w:r w:rsidR="009D68C0">
        <w:rPr>
          <w:rFonts w:ascii="Aptos" w:hAnsi="Aptos"/>
        </w:rPr>
        <w:t xml:space="preserve"> </w:t>
      </w:r>
      <w:r w:rsidRPr="00C853B6">
        <w:rPr>
          <w:rFonts w:ascii="Aptos" w:hAnsi="Aptos"/>
        </w:rPr>
        <w:t>with fluctuations in total abundance (log-cells L</w:t>
      </w:r>
      <w:r w:rsidRPr="00C853B6">
        <w:rPr>
          <w:rFonts w:ascii="Cambria Math" w:hAnsi="Cambria Math" w:cs="Cambria Math"/>
        </w:rPr>
        <w:t>⁻</w:t>
      </w:r>
      <w:r w:rsidRPr="00C853B6">
        <w:rPr>
          <w:rFonts w:ascii="Aptos" w:hAnsi="Aptos" w:cs="Aptos"/>
        </w:rPr>
        <w:t>¹</w:t>
      </w:r>
      <w:r w:rsidRPr="00C853B6">
        <w:rPr>
          <w:rFonts w:ascii="Aptos" w:hAnsi="Aptos"/>
        </w:rPr>
        <w:t>) driven by successive dominance of different taxonomic groups.</w:t>
      </w:r>
    </w:p>
    <w:p w14:paraId="40351311" w14:textId="3CE6FCD8" w:rsidR="00C853B6" w:rsidRPr="00C853B6" w:rsidRDefault="00C853B6" w:rsidP="00700D35">
      <w:pPr>
        <w:spacing w:line="276" w:lineRule="auto"/>
        <w:rPr>
          <w:rFonts w:ascii="Aptos" w:hAnsi="Aptos"/>
        </w:rPr>
      </w:pPr>
      <w:r w:rsidRPr="00C853B6">
        <w:rPr>
          <w:rFonts w:ascii="Aptos" w:hAnsi="Aptos"/>
        </w:rPr>
        <w:t>In summer 2021 (June</w:t>
      </w:r>
      <w:r>
        <w:rPr>
          <w:rFonts w:ascii="Aptos" w:hAnsi="Aptos"/>
        </w:rPr>
        <w:t xml:space="preserve"> - </w:t>
      </w:r>
      <w:r w:rsidRPr="00C853B6">
        <w:rPr>
          <w:rFonts w:ascii="Aptos" w:hAnsi="Aptos"/>
        </w:rPr>
        <w:t xml:space="preserve">September), overall </w:t>
      </w:r>
      <w:r w:rsidR="0074364E">
        <w:rPr>
          <w:rFonts w:ascii="Aptos" w:hAnsi="Aptos"/>
        </w:rPr>
        <w:t xml:space="preserve">zooplankton </w:t>
      </w:r>
      <w:r w:rsidRPr="00C853B6">
        <w:rPr>
          <w:rFonts w:ascii="Aptos" w:hAnsi="Aptos"/>
        </w:rPr>
        <w:t xml:space="preserve">abundance was high and dominated by copepods, bivalve larvae, and </w:t>
      </w:r>
      <w:r w:rsidR="0074364E">
        <w:rPr>
          <w:rFonts w:ascii="Aptos" w:hAnsi="Aptos"/>
        </w:rPr>
        <w:t>gastropods</w:t>
      </w:r>
      <w:r w:rsidRPr="00C853B6">
        <w:rPr>
          <w:rFonts w:ascii="Aptos" w:hAnsi="Aptos"/>
        </w:rPr>
        <w:t xml:space="preserve">, with notable contributions from </w:t>
      </w:r>
      <w:r w:rsidR="0074364E">
        <w:rPr>
          <w:rFonts w:ascii="Aptos" w:hAnsi="Aptos"/>
        </w:rPr>
        <w:t>polychaetes</w:t>
      </w:r>
      <w:r w:rsidRPr="00C853B6">
        <w:rPr>
          <w:rFonts w:ascii="Aptos" w:hAnsi="Aptos"/>
        </w:rPr>
        <w:t xml:space="preserve"> and </w:t>
      </w:r>
      <w:r w:rsidR="0074364E">
        <w:rPr>
          <w:rFonts w:ascii="Aptos" w:hAnsi="Aptos"/>
        </w:rPr>
        <w:t>brachiopods</w:t>
      </w:r>
      <w:r w:rsidRPr="00C853B6">
        <w:rPr>
          <w:rFonts w:ascii="Aptos" w:hAnsi="Aptos"/>
        </w:rPr>
        <w:t>. Autumn (October–November) saw a decline in total abundance, driven largely by reductions in copepods and hydrozoans, although bryozoan larvae and malacostracans became more prominen</w:t>
      </w:r>
      <w:r w:rsidR="009D68C0">
        <w:rPr>
          <w:rFonts w:ascii="Aptos" w:hAnsi="Aptos"/>
        </w:rPr>
        <w:t>t</w:t>
      </w:r>
      <w:r w:rsidRPr="00C853B6">
        <w:rPr>
          <w:rFonts w:ascii="Aptos" w:hAnsi="Aptos"/>
        </w:rPr>
        <w:t>.</w:t>
      </w:r>
    </w:p>
    <w:p w14:paraId="4F29466C" w14:textId="337190E6" w:rsidR="00C853B6" w:rsidRPr="00C853B6" w:rsidRDefault="00C853B6" w:rsidP="00700D35">
      <w:pPr>
        <w:spacing w:line="276" w:lineRule="auto"/>
        <w:rPr>
          <w:rFonts w:ascii="Aptos" w:hAnsi="Aptos"/>
        </w:rPr>
      </w:pPr>
      <w:r w:rsidRPr="00C853B6">
        <w:rPr>
          <w:rFonts w:ascii="Aptos" w:hAnsi="Aptos"/>
        </w:rPr>
        <w:t>Winter months (December</w:t>
      </w:r>
      <w:r>
        <w:rPr>
          <w:rFonts w:ascii="Aptos" w:hAnsi="Aptos"/>
        </w:rPr>
        <w:t xml:space="preserve"> - </w:t>
      </w:r>
      <w:r w:rsidRPr="00C853B6">
        <w:rPr>
          <w:rFonts w:ascii="Aptos" w:hAnsi="Aptos"/>
        </w:rPr>
        <w:t>February) were characterised by the lowest overall abundances, with a more even distribution among taxa and smaller contributions from polychaetes and brachiopods. From March 2022 onward, a marked spring</w:t>
      </w:r>
      <w:r>
        <w:rPr>
          <w:rFonts w:ascii="Aptos" w:hAnsi="Aptos"/>
        </w:rPr>
        <w:t>/</w:t>
      </w:r>
      <w:r w:rsidRPr="00C853B6">
        <w:rPr>
          <w:rFonts w:ascii="Aptos" w:hAnsi="Aptos"/>
        </w:rPr>
        <w:t xml:space="preserve">summer increase </w:t>
      </w:r>
      <w:r>
        <w:rPr>
          <w:rFonts w:ascii="Aptos" w:hAnsi="Aptos"/>
        </w:rPr>
        <w:t>was evident</w:t>
      </w:r>
      <w:r w:rsidRPr="00C853B6">
        <w:rPr>
          <w:rFonts w:ascii="Aptos" w:hAnsi="Aptos"/>
        </w:rPr>
        <w:t>, with sequential peaks in copepods, bivalves, and gastropods, accompanied by rising hydrozoan abundance in late spring.</w:t>
      </w:r>
    </w:p>
    <w:p w14:paraId="6F88C8A4" w14:textId="7103E5E5" w:rsidR="00A04C7E" w:rsidRPr="0018095A" w:rsidRDefault="00C853B6" w:rsidP="00700D35">
      <w:pPr>
        <w:spacing w:line="276" w:lineRule="auto"/>
        <w:rPr>
          <w:rFonts w:ascii="Aptos" w:hAnsi="Aptos"/>
        </w:rPr>
      </w:pPr>
      <w:r w:rsidRPr="00C853B6">
        <w:rPr>
          <w:rFonts w:ascii="Aptos" w:hAnsi="Aptos"/>
        </w:rPr>
        <w:t>By June</w:t>
      </w:r>
      <w:r w:rsidR="0074364E">
        <w:rPr>
          <w:rFonts w:ascii="Aptos" w:hAnsi="Aptos"/>
        </w:rPr>
        <w:t>/</w:t>
      </w:r>
      <w:r w:rsidRPr="00C853B6">
        <w:rPr>
          <w:rFonts w:ascii="Aptos" w:hAnsi="Aptos"/>
        </w:rPr>
        <w:t xml:space="preserve">July 2022, bivalve larvae reached their highest recorded levels, coinciding with </w:t>
      </w:r>
      <w:r w:rsidR="0074364E">
        <w:rPr>
          <w:rFonts w:ascii="Aptos" w:hAnsi="Aptos"/>
        </w:rPr>
        <w:t xml:space="preserve">elevated </w:t>
      </w:r>
      <w:r w:rsidRPr="00C853B6">
        <w:rPr>
          <w:rFonts w:ascii="Aptos" w:hAnsi="Aptos"/>
        </w:rPr>
        <w:t xml:space="preserve">hydrozoan and bryozoan </w:t>
      </w:r>
      <w:r w:rsidR="0074364E">
        <w:rPr>
          <w:rFonts w:ascii="Aptos" w:hAnsi="Aptos"/>
        </w:rPr>
        <w:t>counts.</w:t>
      </w:r>
    </w:p>
    <w:p w14:paraId="5C9E5524" w14:textId="77777777" w:rsidR="000915B9" w:rsidRDefault="000915B9" w:rsidP="00700D35">
      <w:pPr>
        <w:spacing w:line="276" w:lineRule="auto"/>
        <w:rPr>
          <w:rFonts w:ascii="Aptos" w:hAnsi="Aptos"/>
        </w:rPr>
      </w:pPr>
    </w:p>
    <w:p w14:paraId="3D414DED" w14:textId="1ECA940C" w:rsidR="00730243" w:rsidRPr="00AE60D8" w:rsidRDefault="00670A02" w:rsidP="00700D35">
      <w:pPr>
        <w:spacing w:line="276" w:lineRule="auto"/>
        <w:rPr>
          <w:rFonts w:ascii="Aptos" w:hAnsi="Aptos"/>
          <w:i/>
          <w:iCs/>
        </w:rPr>
      </w:pPr>
      <w:r>
        <w:rPr>
          <w:rFonts w:ascii="Aptos" w:hAnsi="Aptos"/>
          <w:i/>
          <w:iCs/>
        </w:rPr>
        <w:t xml:space="preserve">Biofouling blade coverage </w:t>
      </w:r>
      <w:r w:rsidR="00AE60D8">
        <w:rPr>
          <w:rFonts w:ascii="Aptos" w:hAnsi="Aptos"/>
          <w:i/>
          <w:iCs/>
        </w:rPr>
        <w:t>of Alaria and Saccharina</w:t>
      </w:r>
    </w:p>
    <w:p w14:paraId="5042E6C1" w14:textId="77777777" w:rsidR="00AE60D8" w:rsidRDefault="00AE60D8" w:rsidP="00700D35">
      <w:pPr>
        <w:spacing w:line="276" w:lineRule="auto"/>
        <w:jc w:val="center"/>
      </w:pPr>
      <w:r>
        <w:rPr>
          <w:rFonts w:ascii="Aptos" w:hAnsi="Aptos"/>
          <w:noProof/>
        </w:rPr>
        <w:lastRenderedPageBreak/>
        <w:drawing>
          <wp:inline distT="0" distB="0" distL="0" distR="0" wp14:anchorId="7DF130B7" wp14:editId="4F9639D9">
            <wp:extent cx="5731510" cy="3774440"/>
            <wp:effectExtent l="0" t="0" r="2540" b="0"/>
            <wp:docPr id="1755862363"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363" name="Graphic 1755862363"/>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774440"/>
                    </a:xfrm>
                    <a:prstGeom prst="rect">
                      <a:avLst/>
                    </a:prstGeom>
                  </pic:spPr>
                </pic:pic>
              </a:graphicData>
            </a:graphic>
          </wp:inline>
        </w:drawing>
      </w:r>
    </w:p>
    <w:p w14:paraId="4266444E" w14:textId="0B866EDA" w:rsidR="00730243" w:rsidRPr="00700D35" w:rsidRDefault="00AE60D8" w:rsidP="00700D35">
      <w:pPr>
        <w:spacing w:line="276" w:lineRule="auto"/>
        <w:rPr>
          <w:rFonts w:ascii="Aptos" w:hAnsi="Aptos"/>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008B36EB" w:rsidRPr="00700D35">
        <w:rPr>
          <w:i/>
          <w:iCs/>
          <w:noProof/>
        </w:rPr>
        <w:t>8</w:t>
      </w:r>
      <w:r w:rsidRPr="00700D35">
        <w:rPr>
          <w:i/>
          <w:iCs/>
        </w:rPr>
        <w:fldChar w:fldCharType="end"/>
      </w:r>
      <w:r w:rsidRPr="00700D35">
        <w:rPr>
          <w:i/>
          <w:iCs/>
        </w:rPr>
        <w:t xml:space="preserve">. Bar charts showing mean percent blade surface covered by three epibiont groups—Bryozoans (red), </w:t>
      </w:r>
      <w:proofErr w:type="spellStart"/>
      <w:r w:rsidRPr="00700D35">
        <w:rPr>
          <w:i/>
          <w:iCs/>
        </w:rPr>
        <w:t>Ectocarpus</w:t>
      </w:r>
      <w:proofErr w:type="spellEnd"/>
      <w:r w:rsidRPr="00700D35">
        <w:rPr>
          <w:i/>
          <w:iCs/>
        </w:rPr>
        <w:t xml:space="preserve"> (green), and Hydrozoans (blue)—from April through July 2022. Error bars extend from the minimum to maximum observed coverage across replicate </w:t>
      </w:r>
      <w:del w:id="830" w:author="Sofie Spatharis" w:date="2025-09-17T15:19:00Z" w16du:dateUtc="2025-09-17T14:19:00Z">
        <w:r w:rsidRPr="00700D35" w:rsidDel="001D328D">
          <w:rPr>
            <w:i/>
            <w:iCs/>
          </w:rPr>
          <w:delText>blades</w:delText>
        </w:r>
      </w:del>
      <w:ins w:id="831" w:author="Sofie Spatharis" w:date="2025-09-17T15:19:00Z" w16du:dateUtc="2025-09-17T14:19:00Z">
        <w:r w:rsidR="001D328D">
          <w:rPr>
            <w:i/>
            <w:iCs/>
          </w:rPr>
          <w:t>fronds</w:t>
        </w:r>
      </w:ins>
      <w:r w:rsidRPr="00700D35">
        <w:rPr>
          <w:i/>
          <w:iCs/>
        </w:rPr>
        <w:t>. Alaria fouling only recorded in May (no June or July data available), whereas Saccharina exhibited negligible coverage in April–May followed by substantial hydrozoan and bryozoan colonization in June–July.</w:t>
      </w:r>
    </w:p>
    <w:p w14:paraId="49FC19FF" w14:textId="3B169068" w:rsidR="0074364E" w:rsidRPr="0074364E" w:rsidRDefault="0074364E" w:rsidP="00700D35">
      <w:pPr>
        <w:spacing w:line="276" w:lineRule="auto"/>
      </w:pPr>
      <w:r w:rsidRPr="0074364E">
        <w:t xml:space="preserve">In Alaria, measurable fouling was detected only in May, when hydrozoan coverage reached approximately 5% and </w:t>
      </w:r>
      <w:proofErr w:type="spellStart"/>
      <w:r w:rsidRPr="0074364E">
        <w:t>Ectocarpus</w:t>
      </w:r>
      <w:proofErr w:type="spellEnd"/>
      <w:r w:rsidRPr="0074364E">
        <w:t xml:space="preserve"> covered up to ~10% of the blade surface. No bryozoan colonisation was observed on Alaria during the study perio</w:t>
      </w:r>
      <w:r w:rsidR="003124CE">
        <w:t>d although sampling for this species was only possible between January and May.</w:t>
      </w:r>
    </w:p>
    <w:p w14:paraId="6F221264" w14:textId="129A9034" w:rsidR="008B36EB" w:rsidRPr="0074364E" w:rsidRDefault="0074364E" w:rsidP="00700D35">
      <w:pPr>
        <w:spacing w:line="276" w:lineRule="auto"/>
      </w:pPr>
      <w:r w:rsidRPr="0074364E">
        <w:t xml:space="preserve">In contrast, Saccharina </w:t>
      </w:r>
      <w:del w:id="832" w:author="Sofie Spatharis" w:date="2025-09-17T15:19:00Z" w16du:dateUtc="2025-09-17T14:19:00Z">
        <w:r w:rsidRPr="0074364E" w:rsidDel="001D328D">
          <w:delText>blades</w:delText>
        </w:r>
      </w:del>
      <w:ins w:id="833" w:author="Sofie Spatharis" w:date="2025-09-17T15:19:00Z" w16du:dateUtc="2025-09-17T14:19:00Z">
        <w:r w:rsidR="001D328D">
          <w:t>fronds</w:t>
        </w:r>
      </w:ins>
      <w:r w:rsidRPr="0074364E">
        <w:t xml:space="preserve"> exhibited a clear fouling pulse</w:t>
      </w:r>
      <w:r w:rsidR="003124CE">
        <w:t xml:space="preserve"> later in the season</w:t>
      </w:r>
      <w:r w:rsidRPr="0074364E">
        <w:t xml:space="preserve">. Coverage remained negligible through April, but by June hydrozoans reached mean coverage of ~20%, closely followed by a sharp July peak in bryozoan coverage exceeding 35% on average, with some </w:t>
      </w:r>
      <w:del w:id="834" w:author="Sofie Spatharis" w:date="2025-09-17T15:19:00Z" w16du:dateUtc="2025-09-17T14:19:00Z">
        <w:r w:rsidRPr="0074364E" w:rsidDel="001D328D">
          <w:delText>blades</w:delText>
        </w:r>
      </w:del>
      <w:ins w:id="835" w:author="Sofie Spatharis" w:date="2025-09-17T15:19:00Z" w16du:dateUtc="2025-09-17T14:19:00Z">
        <w:r w:rsidR="001D328D">
          <w:t>fronds</w:t>
        </w:r>
      </w:ins>
      <w:r w:rsidRPr="0074364E">
        <w:t xml:space="preserve"> approaching complete encrustation (&gt;80%). Hydrozoan coverage remained high in July (~20%), while </w:t>
      </w:r>
      <w:proofErr w:type="spellStart"/>
      <w:r w:rsidRPr="0074364E">
        <w:t>Ectocarpus</w:t>
      </w:r>
      <w:proofErr w:type="spellEnd"/>
      <w:r w:rsidRPr="0074364E">
        <w:t xml:space="preserve"> was absent from Saccharina throughout the sampling window.</w:t>
      </w:r>
    </w:p>
    <w:p w14:paraId="6EE9AD53" w14:textId="77777777" w:rsidR="008B36EB" w:rsidRDefault="008B36EB" w:rsidP="00700D35">
      <w:pPr>
        <w:spacing w:line="276" w:lineRule="auto"/>
        <w:rPr>
          <w:rFonts w:ascii="Aptos" w:hAnsi="Aptos"/>
        </w:rPr>
      </w:pPr>
    </w:p>
    <w:p w14:paraId="67101B0B" w14:textId="77777777" w:rsidR="008B36EB" w:rsidRDefault="008B36EB" w:rsidP="00700D35">
      <w:pPr>
        <w:spacing w:line="276" w:lineRule="auto"/>
        <w:rPr>
          <w:rFonts w:ascii="Aptos" w:hAnsi="Aptos"/>
        </w:rPr>
      </w:pPr>
    </w:p>
    <w:p w14:paraId="0CB3C456" w14:textId="77777777" w:rsidR="008B36EB" w:rsidRDefault="008B36EB" w:rsidP="00700D35">
      <w:pPr>
        <w:spacing w:line="276" w:lineRule="auto"/>
        <w:rPr>
          <w:rFonts w:ascii="Aptos" w:hAnsi="Aptos"/>
        </w:rPr>
      </w:pPr>
    </w:p>
    <w:p w14:paraId="32605AA4" w14:textId="77777777" w:rsidR="000915B9" w:rsidRDefault="000915B9" w:rsidP="00700D35">
      <w:pPr>
        <w:spacing w:line="276" w:lineRule="auto"/>
        <w:rPr>
          <w:rFonts w:ascii="Aptos" w:hAnsi="Aptos"/>
        </w:rPr>
      </w:pPr>
    </w:p>
    <w:p w14:paraId="5BB720A5" w14:textId="77777777" w:rsidR="000915B9" w:rsidRDefault="000915B9" w:rsidP="00700D35">
      <w:pPr>
        <w:spacing w:line="276" w:lineRule="auto"/>
        <w:rPr>
          <w:rFonts w:ascii="Aptos" w:hAnsi="Aptos"/>
        </w:rPr>
      </w:pPr>
    </w:p>
    <w:p w14:paraId="17AAAB31" w14:textId="35821D9F" w:rsidR="008B36EB" w:rsidRPr="008B36EB" w:rsidRDefault="008B36EB" w:rsidP="00700D35">
      <w:pPr>
        <w:spacing w:line="276" w:lineRule="auto"/>
        <w:rPr>
          <w:rFonts w:ascii="Aptos" w:hAnsi="Aptos"/>
          <w:i/>
          <w:iCs/>
        </w:rPr>
      </w:pPr>
      <w:r w:rsidRPr="0402FD78">
        <w:rPr>
          <w:rFonts w:ascii="Aptos" w:hAnsi="Aptos"/>
          <w:i/>
          <w:iCs/>
        </w:rPr>
        <w:t>Biofouling blade colonisation of Alaria and Saccharina</w:t>
      </w:r>
    </w:p>
    <w:p w14:paraId="3B29E716" w14:textId="5F42AEED" w:rsidR="00AD0E3D" w:rsidRDefault="24AB8DA4" w:rsidP="00700D35">
      <w:pPr>
        <w:spacing w:line="276" w:lineRule="auto"/>
        <w:jc w:val="center"/>
      </w:pPr>
      <w:r>
        <w:rPr>
          <w:noProof/>
        </w:rPr>
        <w:lastRenderedPageBreak/>
        <w:drawing>
          <wp:inline distT="0" distB="0" distL="0" distR="0" wp14:anchorId="69C464DE" wp14:editId="606E818D">
            <wp:extent cx="4859828" cy="3200400"/>
            <wp:effectExtent l="0" t="0" r="0" b="0"/>
            <wp:docPr id="49952651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7"/>
                    <pic:cNvPicPr/>
                  </pic:nvPicPr>
                  <pic:blipFill>
                    <a:blip r:embed="rId41">
                      <a:extLst>
                        <a:ext uri="{96DAC541-7B7A-43D3-8B79-37D633B846F1}">
                          <asvg:svgBlip xmlns:asvg="http://schemas.microsoft.com/office/drawing/2016/SVG/main" r:embed="rId42"/>
                        </a:ext>
                      </a:extLst>
                    </a:blip>
                    <a:srcRect/>
                    <a:stretch>
                      <a:fillRect/>
                    </a:stretch>
                  </pic:blipFill>
                  <pic:spPr>
                    <a:xfrm>
                      <a:off x="0" y="0"/>
                      <a:ext cx="4859828" cy="3200400"/>
                    </a:xfrm>
                    <a:prstGeom prst="rect">
                      <a:avLst/>
                    </a:prstGeom>
                  </pic:spPr>
                </pic:pic>
              </a:graphicData>
            </a:graphic>
          </wp:inline>
        </w:drawing>
      </w:r>
    </w:p>
    <w:p w14:paraId="32AE2B58" w14:textId="12EC1629" w:rsidR="00AD0E3D" w:rsidRDefault="24AB8DA4" w:rsidP="00700D35">
      <w:pPr>
        <w:spacing w:line="276" w:lineRule="auto"/>
        <w:jc w:val="center"/>
      </w:pPr>
      <w:r>
        <w:rPr>
          <w:noProof/>
        </w:rPr>
        <w:drawing>
          <wp:inline distT="0" distB="0" distL="0" distR="0" wp14:anchorId="10D13664" wp14:editId="4AEAB997">
            <wp:extent cx="4940678" cy="2834640"/>
            <wp:effectExtent l="0" t="0" r="0" b="3810"/>
            <wp:docPr id="1990481664"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6"/>
                    <pic:cNvPicPr/>
                  </pic:nvPicPr>
                  <pic:blipFill>
                    <a:blip r:embed="rId43">
                      <a:extLst>
                        <a:ext uri="{96DAC541-7B7A-43D3-8B79-37D633B846F1}">
                          <asvg:svgBlip xmlns:asvg="http://schemas.microsoft.com/office/drawing/2016/SVG/main" r:embed="rId44"/>
                        </a:ext>
                      </a:extLst>
                    </a:blip>
                    <a:srcRect t="12878"/>
                    <a:stretch>
                      <a:fillRect/>
                    </a:stretch>
                  </pic:blipFill>
                  <pic:spPr>
                    <a:xfrm>
                      <a:off x="0" y="0"/>
                      <a:ext cx="4940678" cy="2834640"/>
                    </a:xfrm>
                    <a:prstGeom prst="rect">
                      <a:avLst/>
                    </a:prstGeom>
                  </pic:spPr>
                </pic:pic>
              </a:graphicData>
            </a:graphic>
          </wp:inline>
        </w:drawing>
      </w:r>
    </w:p>
    <w:p w14:paraId="2422E6B0" w14:textId="2797B388" w:rsidR="008B36EB" w:rsidRPr="00700D35" w:rsidRDefault="00AD0E3D" w:rsidP="00700D35">
      <w:pPr>
        <w:spacing w:line="276" w:lineRule="auto"/>
        <w:rPr>
          <w:rFonts w:ascii="Aptos" w:hAnsi="Aptos"/>
          <w:i/>
          <w:iCs/>
        </w:rPr>
      </w:pPr>
      <w:r w:rsidRPr="00700D35">
        <w:rPr>
          <w:i/>
          <w:iCs/>
        </w:rPr>
        <w:t xml:space="preserve">Figure </w:t>
      </w:r>
      <w:r w:rsidRPr="00700D35">
        <w:rPr>
          <w:i/>
          <w:iCs/>
        </w:rPr>
        <w:fldChar w:fldCharType="begin"/>
      </w:r>
      <w:r w:rsidRPr="00700D35">
        <w:rPr>
          <w:i/>
          <w:iCs/>
        </w:rPr>
        <w:instrText>SEQ Figure \* ARABIC</w:instrText>
      </w:r>
      <w:r w:rsidRPr="00700D35">
        <w:rPr>
          <w:i/>
          <w:iCs/>
        </w:rPr>
        <w:fldChar w:fldCharType="separate"/>
      </w:r>
      <w:r w:rsidR="008B36EB" w:rsidRPr="00700D35">
        <w:rPr>
          <w:i/>
          <w:iCs/>
          <w:noProof/>
        </w:rPr>
        <w:t>9</w:t>
      </w:r>
      <w:r w:rsidRPr="00700D35">
        <w:rPr>
          <w:i/>
          <w:iCs/>
        </w:rPr>
        <w:fldChar w:fldCharType="end"/>
      </w:r>
      <w:r w:rsidRPr="00700D35">
        <w:rPr>
          <w:i/>
          <w:iCs/>
        </w:rPr>
        <w:t>. Bar charts showing mean colonization density (individuals /c</w:t>
      </w:r>
      <w:r w:rsidRPr="00700D35">
        <w:rPr>
          <w:rFonts w:cs="Cambria Math"/>
          <w:i/>
          <w:iCs/>
        </w:rPr>
        <w:t>m</w:t>
      </w:r>
      <w:r w:rsidRPr="00700D35">
        <w:rPr>
          <w:rFonts w:cs="Aptos"/>
          <w:i/>
          <w:iCs/>
        </w:rPr>
        <w:t>²</w:t>
      </w:r>
      <w:r w:rsidRPr="00700D35">
        <w:rPr>
          <w:i/>
          <w:iCs/>
        </w:rPr>
        <w:t>) of six major taxa</w:t>
      </w:r>
      <w:r w:rsidRPr="00700D35">
        <w:rPr>
          <w:rFonts w:ascii="Aptos" w:hAnsi="Aptos" w:cs="Aptos"/>
          <w:i/>
          <w:iCs/>
        </w:rPr>
        <w:t>—</w:t>
      </w:r>
      <w:r w:rsidRPr="00700D35">
        <w:rPr>
          <w:i/>
          <w:iCs/>
        </w:rPr>
        <w:t xml:space="preserve">Amphipoda (red), </w:t>
      </w:r>
      <w:proofErr w:type="spellStart"/>
      <w:r w:rsidRPr="00700D35">
        <w:rPr>
          <w:i/>
          <w:iCs/>
        </w:rPr>
        <w:t>Copepoda</w:t>
      </w:r>
      <w:proofErr w:type="spellEnd"/>
      <w:r w:rsidRPr="00700D35">
        <w:rPr>
          <w:i/>
          <w:iCs/>
        </w:rPr>
        <w:t xml:space="preserve"> (green), Isopoda (blue), Bivalvia (gold), </w:t>
      </w:r>
      <w:proofErr w:type="spellStart"/>
      <w:r w:rsidRPr="00700D35">
        <w:rPr>
          <w:i/>
          <w:iCs/>
        </w:rPr>
        <w:t>Gastropoda</w:t>
      </w:r>
      <w:proofErr w:type="spellEnd"/>
      <w:r w:rsidRPr="00700D35">
        <w:rPr>
          <w:i/>
          <w:iCs/>
        </w:rPr>
        <w:t xml:space="preserve"> (teal), and Nemertea (magenta)</w:t>
      </w:r>
      <w:r w:rsidRPr="00700D35">
        <w:rPr>
          <w:rFonts w:ascii="Aptos" w:hAnsi="Aptos" w:cs="Aptos"/>
          <w:i/>
          <w:iCs/>
        </w:rPr>
        <w:t>—</w:t>
      </w:r>
      <w:r w:rsidRPr="00700D35">
        <w:rPr>
          <w:i/>
          <w:iCs/>
        </w:rPr>
        <w:t xml:space="preserve">on Alaria (top) and Saccharina (bottom) </w:t>
      </w:r>
      <w:del w:id="836" w:author="Sofie Spatharis" w:date="2025-09-17T15:19:00Z" w16du:dateUtc="2025-09-17T14:19:00Z">
        <w:r w:rsidRPr="00700D35" w:rsidDel="001D328D">
          <w:rPr>
            <w:i/>
            <w:iCs/>
          </w:rPr>
          <w:delText>blades</w:delText>
        </w:r>
      </w:del>
      <w:ins w:id="837" w:author="Sofie Spatharis" w:date="2025-09-17T15:19:00Z" w16du:dateUtc="2025-09-17T14:19:00Z">
        <w:r w:rsidR="001D328D">
          <w:rPr>
            <w:i/>
            <w:iCs/>
          </w:rPr>
          <w:t>fronds</w:t>
        </w:r>
      </w:ins>
      <w:r w:rsidRPr="00700D35">
        <w:rPr>
          <w:i/>
          <w:iCs/>
        </w:rPr>
        <w:t xml:space="preserve"> from January</w:t>
      </w:r>
      <w:r w:rsidR="008B36EB" w:rsidRPr="00700D35">
        <w:rPr>
          <w:i/>
          <w:iCs/>
        </w:rPr>
        <w:t xml:space="preserve"> to</w:t>
      </w:r>
      <w:r w:rsidRPr="00700D35">
        <w:rPr>
          <w:i/>
          <w:iCs/>
        </w:rPr>
        <w:t xml:space="preserve"> July</w:t>
      </w:r>
      <w:r w:rsidR="008B36EB" w:rsidRPr="00700D35">
        <w:rPr>
          <w:i/>
          <w:iCs/>
        </w:rPr>
        <w:t xml:space="preserve"> 2022</w:t>
      </w:r>
      <w:r w:rsidRPr="00700D35">
        <w:rPr>
          <w:i/>
          <w:iCs/>
        </w:rPr>
        <w:t xml:space="preserve">. Error bars span the minimum to maximum values among replicate </w:t>
      </w:r>
      <w:del w:id="838" w:author="Sofie Spatharis" w:date="2025-09-17T15:19:00Z" w16du:dateUtc="2025-09-17T14:19:00Z">
        <w:r w:rsidRPr="00700D35" w:rsidDel="001D328D">
          <w:rPr>
            <w:i/>
            <w:iCs/>
          </w:rPr>
          <w:delText>blades</w:delText>
        </w:r>
      </w:del>
      <w:ins w:id="839" w:author="Sofie Spatharis" w:date="2025-09-17T15:19:00Z" w16du:dateUtc="2025-09-17T14:19:00Z">
        <w:r w:rsidR="001D328D">
          <w:rPr>
            <w:i/>
            <w:iCs/>
          </w:rPr>
          <w:t>fronds</w:t>
        </w:r>
      </w:ins>
      <w:r w:rsidRPr="00700D35">
        <w:rPr>
          <w:i/>
          <w:iCs/>
        </w:rPr>
        <w:t>. On Alaria, peak copepod and isopod settlement occurs in March, with negligible densities before and after; on Saccharina, low-level settlement from January–June is followed by more pronounced amphipod and bivalve colonization in July.</w:t>
      </w:r>
    </w:p>
    <w:p w14:paraId="5379C679" w14:textId="4EA1F049" w:rsidR="003124CE" w:rsidRPr="003124CE" w:rsidRDefault="003124CE" w:rsidP="00700D35">
      <w:pPr>
        <w:spacing w:line="276" w:lineRule="auto"/>
      </w:pPr>
      <w:r w:rsidRPr="003124CE">
        <w:t>In Alaria, colonisation densities were generally low throughout the sampling period, with a distinct peak in March driven by elevated copepod (~0.42 ind</w:t>
      </w:r>
      <w:r>
        <w:t>.</w:t>
      </w:r>
      <w:r w:rsidRPr="003124CE">
        <w:t>/cm²) and isopod (~0.18 ind./cm²) settlement. All other taxa occurred at negligible densities (&lt;0.02 ind./cm²) across the season, and no further increases were observed after March.</w:t>
      </w:r>
    </w:p>
    <w:p w14:paraId="59F2F9F6" w14:textId="1B6C4983" w:rsidR="003124CE" w:rsidRPr="000915B9" w:rsidRDefault="003124CE" w:rsidP="00700D35">
      <w:pPr>
        <w:spacing w:line="276" w:lineRule="auto"/>
      </w:pPr>
      <w:r w:rsidRPr="003124CE">
        <w:t xml:space="preserve">In Saccharina, colonisation was initially low from January through June, with densities for most taxa remaining below 0.2 ind./cm². From late June into July, settlement intensity increased sharply, dominated by amphipods (~3.5 ind./cm²) and bivalves (~2.8 ind./cm²), alongside smaller contributions from gastropods, copepods, and isopods. </w:t>
      </w:r>
      <w:proofErr w:type="spellStart"/>
      <w:r w:rsidRPr="003124CE">
        <w:t>Nemerteans</w:t>
      </w:r>
      <w:proofErr w:type="spellEnd"/>
      <w:r w:rsidRPr="003124CE">
        <w:t xml:space="preserve"> were detected sporadically at very low densities (&lt;0.05 ind./cm²) throughout the sampling window.</w:t>
      </w:r>
    </w:p>
    <w:p w14:paraId="4B46F9A0" w14:textId="01CF3CEE" w:rsidR="00622AB8" w:rsidRDefault="00622AB8" w:rsidP="00700D35">
      <w:pPr>
        <w:spacing w:line="276" w:lineRule="auto"/>
        <w:rPr>
          <w:i/>
          <w:iCs/>
          <w:noProof/>
        </w:rPr>
      </w:pPr>
      <w:r w:rsidRPr="00871F80">
        <w:rPr>
          <w:i/>
          <w:iCs/>
        </w:rPr>
        <w:t xml:space="preserve">Depth effect on epibiont distribution on seaweed </w:t>
      </w:r>
      <w:del w:id="840" w:author="Sofie Spatharis" w:date="2025-09-17T15:19:00Z" w16du:dateUtc="2025-09-17T14:19:00Z">
        <w:r w:rsidRPr="00871F80" w:rsidDel="001D328D">
          <w:rPr>
            <w:i/>
            <w:iCs/>
          </w:rPr>
          <w:delText>blades</w:delText>
        </w:r>
      </w:del>
      <w:ins w:id="841" w:author="Sofie Spatharis" w:date="2025-09-17T15:19:00Z" w16du:dateUtc="2025-09-17T14:19:00Z">
        <w:r w:rsidR="001D328D">
          <w:rPr>
            <w:i/>
            <w:iCs/>
          </w:rPr>
          <w:t>fronds</w:t>
        </w:r>
      </w:ins>
    </w:p>
    <w:p w14:paraId="12CCF592" w14:textId="77777777" w:rsidR="008B36EB" w:rsidRDefault="008B36EB" w:rsidP="00700D35">
      <w:pPr>
        <w:spacing w:line="276" w:lineRule="auto"/>
        <w:jc w:val="center"/>
      </w:pPr>
      <w:r>
        <w:rPr>
          <w:i/>
          <w:iCs/>
          <w:noProof/>
        </w:rPr>
        <w:lastRenderedPageBreak/>
        <w:drawing>
          <wp:inline distT="0" distB="0" distL="0" distR="0" wp14:anchorId="45DF5181" wp14:editId="72EDF476">
            <wp:extent cx="5459376" cy="3816000"/>
            <wp:effectExtent l="0" t="0" r="8255" b="0"/>
            <wp:docPr id="355388292"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88292" name="Graphic 355388292"/>
                    <pic:cNvPicPr/>
                  </pic:nvPicPr>
                  <pic:blipFill>
                    <a:blip r:embed="rId45">
                      <a:extLst>
                        <a:ext uri="{96DAC541-7B7A-43D3-8B79-37D633B846F1}">
                          <asvg:svgBlip xmlns:asvg="http://schemas.microsoft.com/office/drawing/2016/SVG/main" r:embed="rId46"/>
                        </a:ext>
                      </a:extLst>
                    </a:blip>
                    <a:stretch>
                      <a:fillRect/>
                    </a:stretch>
                  </pic:blipFill>
                  <pic:spPr>
                    <a:xfrm>
                      <a:off x="0" y="0"/>
                      <a:ext cx="5459376" cy="3816000"/>
                    </a:xfrm>
                    <a:prstGeom prst="rect">
                      <a:avLst/>
                    </a:prstGeom>
                  </pic:spPr>
                </pic:pic>
              </a:graphicData>
            </a:graphic>
          </wp:inline>
        </w:drawing>
      </w:r>
    </w:p>
    <w:p w14:paraId="09CC64ED" w14:textId="7FFBD6B5" w:rsidR="008B36EB" w:rsidRPr="00700D35" w:rsidRDefault="008B36EB" w:rsidP="00700D35">
      <w:pPr>
        <w:spacing w:line="276" w:lineRule="auto"/>
        <w:rPr>
          <w:i/>
          <w:iCs/>
        </w:rPr>
      </w:pPr>
      <w:r w:rsidRPr="00700D35">
        <w:rPr>
          <w:i/>
          <w:iCs/>
        </w:rPr>
        <w:t xml:space="preserve">Figure </w:t>
      </w:r>
      <w:r w:rsidRPr="00700D35">
        <w:rPr>
          <w:i/>
          <w:iCs/>
        </w:rPr>
        <w:fldChar w:fldCharType="begin"/>
      </w:r>
      <w:r w:rsidRPr="00700D35">
        <w:rPr>
          <w:i/>
          <w:iCs/>
        </w:rPr>
        <w:instrText xml:space="preserve"> SEQ Figure \* ARABIC </w:instrText>
      </w:r>
      <w:r w:rsidRPr="00700D35">
        <w:rPr>
          <w:i/>
          <w:iCs/>
        </w:rPr>
        <w:fldChar w:fldCharType="separate"/>
      </w:r>
      <w:r w:rsidRPr="00700D35">
        <w:rPr>
          <w:i/>
          <w:iCs/>
          <w:noProof/>
        </w:rPr>
        <w:t>10</w:t>
      </w:r>
      <w:r w:rsidRPr="00700D35">
        <w:rPr>
          <w:i/>
          <w:iCs/>
        </w:rPr>
        <w:fldChar w:fldCharType="end"/>
      </w:r>
      <w:r w:rsidRPr="00700D35">
        <w:rPr>
          <w:i/>
          <w:iCs/>
        </w:rPr>
        <w:t>. Boxplots of the percentage of blade area covered by Obelia spp. (Hydrozoa) on three blade segments—base (light green), middle (green), and tip (dark green)—sampled on 7 May, 22 May, 29 June and 15 July 2022.  Colonization was essentially zero on the basal segment throughout the season, appeared first and most moderately on the mid</w:t>
      </w:r>
      <w:r w:rsidRPr="00700D35">
        <w:rPr>
          <w:rFonts w:ascii="Cambria Math" w:hAnsi="Cambria Math" w:cs="Cambria Math"/>
          <w:i/>
          <w:iCs/>
        </w:rPr>
        <w:t>‐</w:t>
      </w:r>
      <w:r w:rsidRPr="00700D35">
        <w:rPr>
          <w:i/>
          <w:iCs/>
        </w:rPr>
        <w:t>blade by late May (median ~12 %), and quickly surged on the tip segment, rising from ~30 % coverage in late May to &gt;85 % by late June and nearly complete (&gt;90 %) by mid</w:t>
      </w:r>
      <w:r w:rsidRPr="00700D35">
        <w:rPr>
          <w:rFonts w:ascii="Cambria Math" w:hAnsi="Cambria Math" w:cs="Cambria Math"/>
          <w:i/>
          <w:iCs/>
        </w:rPr>
        <w:t>‐</w:t>
      </w:r>
      <w:r w:rsidRPr="00700D35">
        <w:rPr>
          <w:i/>
          <w:iCs/>
        </w:rPr>
        <w:t>July. This pattern highlights both the rapid seasonal increase in hydrozoan fouling and the strong depth</w:t>
      </w:r>
      <w:r w:rsidRPr="00700D35">
        <w:rPr>
          <w:rFonts w:ascii="Cambria Math" w:hAnsi="Cambria Math" w:cs="Cambria Math"/>
          <w:i/>
          <w:iCs/>
        </w:rPr>
        <w:t>‐</w:t>
      </w:r>
      <w:r w:rsidRPr="00700D35">
        <w:rPr>
          <w:i/>
          <w:iCs/>
        </w:rPr>
        <w:t>related gradient of epibiont settlement along the kelp blade.</w:t>
      </w:r>
    </w:p>
    <w:p w14:paraId="4836A5C3" w14:textId="066125BF" w:rsidR="4FDD748D" w:rsidRPr="009D68C0" w:rsidRDefault="00622AB8" w:rsidP="00700D35">
      <w:pPr>
        <w:spacing w:line="276" w:lineRule="auto"/>
      </w:pPr>
      <w:r>
        <w:t>Two-way ANOVA showed that hydrozoan coverage was significantly influenced by blade segment depth (F</w:t>
      </w:r>
      <w:proofErr w:type="gramStart"/>
      <w:r>
        <w:t>₂,₁</w:t>
      </w:r>
      <w:proofErr w:type="gramEnd"/>
      <w:r>
        <w:t xml:space="preserve">₉ = 12.93, </w:t>
      </w:r>
      <w:r w:rsidRPr="6434679C">
        <w:rPr>
          <w:i/>
          <w:iCs/>
        </w:rPr>
        <w:t>p</w:t>
      </w:r>
      <w:r>
        <w:t xml:space="preserve"> &lt; 0.001) </w:t>
      </w:r>
      <w:r w:rsidR="71B24B26">
        <w:t>and</w:t>
      </w:r>
      <w:r>
        <w:t xml:space="preserve"> varied significantly across sampling dates (F</w:t>
      </w:r>
      <w:proofErr w:type="gramStart"/>
      <w:r>
        <w:t>₃,₁</w:t>
      </w:r>
      <w:proofErr w:type="gramEnd"/>
      <w:r>
        <w:t xml:space="preserve">₉ = 3.44, </w:t>
      </w:r>
      <w:r w:rsidRPr="6434679C">
        <w:rPr>
          <w:i/>
          <w:iCs/>
        </w:rPr>
        <w:t>p</w:t>
      </w:r>
      <w:r>
        <w:t xml:space="preserve"> &lt; 0.05).</w:t>
      </w:r>
      <w:r w:rsidR="00405159">
        <w:t xml:space="preserve"> </w:t>
      </w:r>
      <w:r w:rsidR="00443E61" w:rsidRPr="00443E61">
        <w:t>Across all sampling dates, hydrozoan coverage on the basal blade segment remained negligible (&lt;2%), indicating minimal settlement in this zone. The mid-blade segment showed low but detectable colonisation in early May (~10–15%), which increased steadily to median values around 40% by mid-July.</w:t>
      </w:r>
      <w:r w:rsidR="00405159">
        <w:t xml:space="preserve"> </w:t>
      </w:r>
      <w:r w:rsidR="00443E61" w:rsidRPr="00443E61">
        <w:t>In contrast, the tip segment displayed both earlier and more intense fouling. By late May, coverage already exceeded 30%, rising sharply to &gt;85% by late June and reaching near-complete encrustation (&gt;90%) by mid-July. This consistently higher colonisation at the blade tip compared to mid and basal segments reflects a strong depth</w:t>
      </w:r>
      <w:r w:rsidR="00443E61" w:rsidRPr="00443E61">
        <w:rPr>
          <w:rFonts w:ascii="Cambria Math" w:hAnsi="Cambria Math" w:cs="Cambria Math"/>
        </w:rPr>
        <w:t>‐</w:t>
      </w:r>
      <w:r w:rsidR="00443E61" w:rsidRPr="00443E61">
        <w:t>related gradient in settlement intensity.</w:t>
      </w:r>
      <w:r w:rsidR="00405159">
        <w:t xml:space="preserve"> </w:t>
      </w:r>
      <w:r w:rsidR="00443E61">
        <w:t xml:space="preserve">Overall, these data show that hydrozoan colonisation of Saccharina </w:t>
      </w:r>
      <w:del w:id="842" w:author="Sofie Spatharis" w:date="2025-09-17T15:19:00Z" w16du:dateUtc="2025-09-17T14:19:00Z">
        <w:r w:rsidR="00443E61" w:rsidDel="001D328D">
          <w:delText>blades</w:delText>
        </w:r>
      </w:del>
      <w:ins w:id="843" w:author="Sofie Spatharis" w:date="2025-09-17T15:19:00Z" w16du:dateUtc="2025-09-17T14:19:00Z">
        <w:r w:rsidR="001D328D">
          <w:t>fronds</w:t>
        </w:r>
      </w:ins>
      <w:r w:rsidR="00443E61">
        <w:t xml:space="preserve"> follows a distinct vertical pattern, with the oldest, most distal tissue supporting the earliest and densest settlement, and younger basal tissue remaining largely un</w:t>
      </w:r>
      <w:r w:rsidR="66171419">
        <w:t xml:space="preserve">afflicted </w:t>
      </w:r>
      <w:r w:rsidR="00443E61">
        <w:t>throughout the season.</w:t>
      </w:r>
    </w:p>
    <w:p w14:paraId="716B4653" w14:textId="0371EFB9" w:rsidR="000F49F1" w:rsidRPr="00700D35" w:rsidRDefault="000F49F1" w:rsidP="00700D35">
      <w:pPr>
        <w:spacing w:line="276" w:lineRule="auto"/>
        <w:rPr>
          <w:b/>
          <w:bCs/>
        </w:rPr>
      </w:pPr>
      <w:r w:rsidRPr="00700D35">
        <w:rPr>
          <w:b/>
          <w:bCs/>
        </w:rPr>
        <w:t>Discussion</w:t>
      </w:r>
    </w:p>
    <w:p w14:paraId="7900B9C9" w14:textId="11E60969" w:rsidR="00B60FEA" w:rsidRDefault="00DF2643" w:rsidP="00700D35">
      <w:pPr>
        <w:spacing w:line="276" w:lineRule="auto"/>
      </w:pPr>
      <w:r>
        <w:t>As the first of its kind study, we aligned eDNA metabarcoding, DNA barcoding, plankton microscopy and blade surveys across a full kelp production cycle to directly compare detection capacities and temporal resolutions. eDNA was demonstrated to be a powerful early-warning tool in detecting key epibionts weeks before observation</w:t>
      </w:r>
      <w:r w:rsidR="00720329">
        <w:t xml:space="preserve"> by plankton microscopy, and up to two months before colonisation on kelp </w:t>
      </w:r>
      <w:del w:id="844" w:author="Sofie Spatharis" w:date="2025-09-17T15:19:00Z" w16du:dateUtc="2025-09-17T14:19:00Z">
        <w:r w:rsidR="00720329" w:rsidDel="001D328D">
          <w:delText>blades</w:delText>
        </w:r>
      </w:del>
      <w:ins w:id="845" w:author="Sofie Spatharis" w:date="2025-09-17T15:19:00Z" w16du:dateUtc="2025-09-17T14:19:00Z">
        <w:r w:rsidR="001D328D">
          <w:t>fronds</w:t>
        </w:r>
      </w:ins>
      <w:r w:rsidR="00720329">
        <w:t xml:space="preserve">. This pattern was most evident in </w:t>
      </w:r>
      <w:r w:rsidR="00390B8F">
        <w:t>Hydrozoans</w:t>
      </w:r>
      <w:r w:rsidR="00720329">
        <w:t>, where eDNA signals peaked in March and April, followed by elevated plankton counts in May and June and subsequent blade coverage maximums in July (F</w:t>
      </w:r>
      <w:r w:rsidR="00720329" w:rsidRPr="00720329">
        <w:t>ig. 3</w:t>
      </w:r>
      <w:r w:rsidR="00390B8F">
        <w:t xml:space="preserve">). These detection lags indicate a predictable seasonal window of infestation risk, with </w:t>
      </w:r>
      <w:r w:rsidR="00390B8F">
        <w:rPr>
          <w:i/>
          <w:iCs/>
        </w:rPr>
        <w:t xml:space="preserve">Saccharina latissima </w:t>
      </w:r>
      <w:r w:rsidR="00390B8F">
        <w:t xml:space="preserve">proving greater susceptibility to blade colonisation relative to </w:t>
      </w:r>
      <w:r w:rsidR="00390B8F">
        <w:rPr>
          <w:i/>
          <w:iCs/>
        </w:rPr>
        <w:t xml:space="preserve">Alaria esculenta </w:t>
      </w:r>
      <w:r w:rsidR="00390B8F">
        <w:t>(Fig. 8 and 9)</w:t>
      </w:r>
      <w:r w:rsidR="00390B8F">
        <w:rPr>
          <w:i/>
          <w:iCs/>
        </w:rPr>
        <w:t>.</w:t>
      </w:r>
      <w:r w:rsidR="008429E6">
        <w:rPr>
          <w:i/>
          <w:iCs/>
        </w:rPr>
        <w:t xml:space="preserve"> </w:t>
      </w:r>
      <w:r w:rsidR="0092225B">
        <w:t xml:space="preserve">However, Fig. 10 demonstrates eDNA to less effective in detecting and recovering temporal patterns of problematic bivalve species compared </w:t>
      </w:r>
      <w:r w:rsidR="0092225B">
        <w:lastRenderedPageBreak/>
        <w:t xml:space="preserve">with gross microscopic analysis at the class level. </w:t>
      </w:r>
      <w:r w:rsidR="00B1288D">
        <w:t>Relative to light microscopy survey</w:t>
      </w:r>
      <w:r w:rsidR="0098525C">
        <w:t>s</w:t>
      </w:r>
      <w:r w:rsidR="00B1288D">
        <w:t xml:space="preserve">, </w:t>
      </w:r>
      <w:r w:rsidR="00720329">
        <w:t xml:space="preserve">DNA barcoding (COI) and eDNA metabarcoding provided far higher taxonomic resolution </w:t>
      </w:r>
      <w:r w:rsidR="00B1288D">
        <w:t xml:space="preserve">of cryptic and early-stage species, notably </w:t>
      </w:r>
      <w:proofErr w:type="spellStart"/>
      <w:r w:rsidR="00B1288D" w:rsidRPr="00B1288D">
        <w:rPr>
          <w:i/>
          <w:iCs/>
        </w:rPr>
        <w:t>Bougainvillia</w:t>
      </w:r>
      <w:proofErr w:type="spellEnd"/>
      <w:r w:rsidR="00B1288D" w:rsidRPr="00B1288D">
        <w:rPr>
          <w:i/>
          <w:iCs/>
        </w:rPr>
        <w:t xml:space="preserve"> </w:t>
      </w:r>
      <w:proofErr w:type="spellStart"/>
      <w:r w:rsidR="00B1288D" w:rsidRPr="00B1288D">
        <w:rPr>
          <w:i/>
          <w:iCs/>
        </w:rPr>
        <w:t>muscus</w:t>
      </w:r>
      <w:proofErr w:type="spellEnd"/>
      <w:r w:rsidR="00B1288D" w:rsidRPr="00B1288D">
        <w:t xml:space="preserve">, </w:t>
      </w:r>
      <w:r w:rsidR="00B1288D" w:rsidRPr="00B1288D">
        <w:rPr>
          <w:i/>
          <w:iCs/>
        </w:rPr>
        <w:t xml:space="preserve">Clytia </w:t>
      </w:r>
      <w:proofErr w:type="spellStart"/>
      <w:r w:rsidR="00B1288D" w:rsidRPr="00B1288D">
        <w:rPr>
          <w:i/>
          <w:iCs/>
        </w:rPr>
        <w:t>hemisphaerica</w:t>
      </w:r>
      <w:proofErr w:type="spellEnd"/>
      <w:r w:rsidR="00B1288D" w:rsidRPr="00B1288D">
        <w:t xml:space="preserve">, </w:t>
      </w:r>
      <w:proofErr w:type="spellStart"/>
      <w:r w:rsidR="00B1288D" w:rsidRPr="00B1288D">
        <w:rPr>
          <w:i/>
          <w:iCs/>
        </w:rPr>
        <w:t>Jassa</w:t>
      </w:r>
      <w:proofErr w:type="spellEnd"/>
      <w:r w:rsidR="00B1288D" w:rsidRPr="00B1288D">
        <w:rPr>
          <w:i/>
          <w:iCs/>
        </w:rPr>
        <w:t xml:space="preserve"> </w:t>
      </w:r>
      <w:proofErr w:type="spellStart"/>
      <w:r w:rsidR="00B1288D" w:rsidRPr="00B1288D">
        <w:rPr>
          <w:i/>
          <w:iCs/>
        </w:rPr>
        <w:t>herdmani</w:t>
      </w:r>
      <w:proofErr w:type="spellEnd"/>
      <w:r w:rsidR="00B1288D">
        <w:t xml:space="preserve"> and </w:t>
      </w:r>
      <w:proofErr w:type="spellStart"/>
      <w:r w:rsidR="00B1288D" w:rsidRPr="00B1288D">
        <w:rPr>
          <w:i/>
          <w:iCs/>
        </w:rPr>
        <w:t>Hiatella</w:t>
      </w:r>
      <w:proofErr w:type="spellEnd"/>
      <w:r w:rsidR="00B1288D" w:rsidRPr="00B1288D">
        <w:rPr>
          <w:i/>
          <w:iCs/>
        </w:rPr>
        <w:t xml:space="preserve"> </w:t>
      </w:r>
      <w:proofErr w:type="spellStart"/>
      <w:r w:rsidR="00B1288D" w:rsidRPr="00B1288D">
        <w:rPr>
          <w:i/>
          <w:iCs/>
        </w:rPr>
        <w:t>arctica</w:t>
      </w:r>
      <w:proofErr w:type="spellEnd"/>
      <w:r w:rsidR="00B1288D">
        <w:rPr>
          <w:i/>
          <w:iCs/>
        </w:rPr>
        <w:t xml:space="preserve"> </w:t>
      </w:r>
      <w:r w:rsidR="00B1288D">
        <w:t xml:space="preserve">(Table. 1). Overall, </w:t>
      </w:r>
      <w:r w:rsidR="00636D6C">
        <w:t xml:space="preserve">plankton </w:t>
      </w:r>
      <w:r w:rsidR="00B1288D">
        <w:t>microscopy was only able to allocate taxa to the level of class or order while molecular tools identified to the species level (Table. 1).</w:t>
      </w:r>
      <w:r w:rsidR="00390B8F">
        <w:t xml:space="preserve"> Rope scrubs confirmed </w:t>
      </w:r>
      <w:r w:rsidR="0098525C">
        <w:t>presence of epibionts on farm infrastructure suggesting potential reservoirs/vectors for fouling activity (Table. 1). Comparisons of depth-related settlement patterns showed hydrozoan (</w:t>
      </w:r>
      <w:r w:rsidR="0098525C">
        <w:rPr>
          <w:i/>
          <w:iCs/>
        </w:rPr>
        <w:t>Obelia spp.</w:t>
      </w:r>
      <w:r w:rsidR="0098525C">
        <w:t xml:space="preserve">) fouling intensity to be significantly greater on blade tips which is positioned deepest in the water column, while basal regions remained largely free from fouling (Fig. 10). </w:t>
      </w:r>
    </w:p>
    <w:p w14:paraId="3E4C2B5A" w14:textId="7A24A5AA" w:rsidR="00885FB7" w:rsidRPr="00885FB7" w:rsidRDefault="00885FB7" w:rsidP="00700D35">
      <w:pPr>
        <w:spacing w:line="276" w:lineRule="auto"/>
        <w:rPr>
          <w:i/>
          <w:iCs/>
        </w:rPr>
      </w:pPr>
      <w:r w:rsidRPr="00885FB7">
        <w:rPr>
          <w:i/>
          <w:iCs/>
        </w:rPr>
        <w:t>Enhanced taxonomic resolution via barcoding</w:t>
      </w:r>
    </w:p>
    <w:p w14:paraId="7573405F" w14:textId="4F773CB0" w:rsidR="00D31F6A" w:rsidRPr="00D31F6A" w:rsidRDefault="005F5104" w:rsidP="00700D35">
      <w:pPr>
        <w:spacing w:line="276" w:lineRule="auto"/>
      </w:pPr>
      <w:r w:rsidRPr="005F5104">
        <w:t xml:space="preserve">Barcoding provided improved accuracy in epibiont identification relative to conventional morphological microscopy, generating species-level resolution for groups that were otherwise indistinguishable. </w:t>
      </w:r>
      <w:r w:rsidR="008C533B" w:rsidRPr="008C533B">
        <w:t>For example, several specimens were microscopically identified simply as “hydroids,” which would have grouped them collectively</w:t>
      </w:r>
      <w:r w:rsidR="008C533B">
        <w:t xml:space="preserve">. However, </w:t>
      </w:r>
      <w:r w:rsidR="008C533B" w:rsidRPr="008C533B">
        <w:t xml:space="preserve">COI barcoding confidently resolved them into distinct species including </w:t>
      </w:r>
      <w:proofErr w:type="spellStart"/>
      <w:r w:rsidR="008C533B" w:rsidRPr="008C533B">
        <w:rPr>
          <w:i/>
          <w:iCs/>
        </w:rPr>
        <w:t>Ectopleura</w:t>
      </w:r>
      <w:proofErr w:type="spellEnd"/>
      <w:r w:rsidR="008C533B" w:rsidRPr="008C533B">
        <w:rPr>
          <w:i/>
          <w:iCs/>
        </w:rPr>
        <w:t xml:space="preserve"> larynx</w:t>
      </w:r>
      <w:r w:rsidR="008C533B" w:rsidRPr="008C533B">
        <w:t xml:space="preserve">, </w:t>
      </w:r>
      <w:proofErr w:type="spellStart"/>
      <w:r w:rsidR="008C533B" w:rsidRPr="008C533B">
        <w:rPr>
          <w:i/>
          <w:iCs/>
        </w:rPr>
        <w:t>Bougainvillia</w:t>
      </w:r>
      <w:proofErr w:type="spellEnd"/>
      <w:r w:rsidR="008C533B" w:rsidRPr="008C533B">
        <w:rPr>
          <w:i/>
          <w:iCs/>
        </w:rPr>
        <w:t xml:space="preserve"> </w:t>
      </w:r>
      <w:proofErr w:type="spellStart"/>
      <w:r w:rsidR="008C533B" w:rsidRPr="008C533B">
        <w:rPr>
          <w:i/>
          <w:iCs/>
        </w:rPr>
        <w:t>muscus</w:t>
      </w:r>
      <w:proofErr w:type="spellEnd"/>
      <w:r w:rsidR="008C533B" w:rsidRPr="008C533B">
        <w:t xml:space="preserve">, and </w:t>
      </w:r>
      <w:r w:rsidR="008C533B" w:rsidRPr="008C533B">
        <w:rPr>
          <w:i/>
          <w:iCs/>
        </w:rPr>
        <w:t xml:space="preserve">Clytia </w:t>
      </w:r>
      <w:proofErr w:type="spellStart"/>
      <w:r w:rsidR="008C533B" w:rsidRPr="008C533B">
        <w:rPr>
          <w:i/>
          <w:iCs/>
        </w:rPr>
        <w:t>hemisphaerica</w:t>
      </w:r>
      <w:proofErr w:type="spellEnd"/>
      <w:r w:rsidR="008C533B" w:rsidRPr="008C533B">
        <w:t xml:space="preserve"> (Table 1). Conversely, there were cases where microscopy classified multiple specimens as separate taxa, but barcoding revealed them to be the same species, </w:t>
      </w:r>
      <w:r w:rsidR="008C533B">
        <w:t>e.g.</w:t>
      </w:r>
      <w:r w:rsidR="008C533B" w:rsidRPr="008C533B">
        <w:t xml:space="preserve"> </w:t>
      </w:r>
      <w:r w:rsidR="008C533B" w:rsidRPr="008C533B">
        <w:rPr>
          <w:i/>
          <w:iCs/>
        </w:rPr>
        <w:t xml:space="preserve">B. </w:t>
      </w:r>
      <w:proofErr w:type="spellStart"/>
      <w:r w:rsidR="008C533B" w:rsidRPr="008C533B">
        <w:rPr>
          <w:i/>
          <w:iCs/>
        </w:rPr>
        <w:t>muscus</w:t>
      </w:r>
      <w:proofErr w:type="spellEnd"/>
      <w:r w:rsidR="008C533B" w:rsidRPr="008C533B">
        <w:t xml:space="preserve"> (Table 1). These findings highlight the inherent challenges of morphology-based identification</w:t>
      </w:r>
      <w:r w:rsidR="0051521A">
        <w:t xml:space="preserve"> that DNA barcoding overcomes</w:t>
      </w:r>
      <w:r w:rsidR="008C533B">
        <w:t>. In particular, hydroid</w:t>
      </w:r>
      <w:r w:rsidR="0051521A">
        <w:t xml:space="preserve">s and bryozoan </w:t>
      </w:r>
      <w:r w:rsidR="008C533B">
        <w:t xml:space="preserve">stages are often small, cryptic or morphologically similar making them notoriously difficult </w:t>
      </w:r>
      <w:r w:rsidR="0051521A">
        <w:t xml:space="preserve">to identify to species level microscopically </w:t>
      </w:r>
      <w:r w:rsidR="0051521A">
        <w:fldChar w:fldCharType="begin"/>
      </w:r>
      <w:r w:rsidR="007A4AD1">
        <w:instrText xml:space="preserve"> ADDIN EN.CITE &lt;EndNote&gt;&lt;Cite&gt;&lt;Author&gt;Lee&lt;/Author&gt;&lt;Year&gt;2011&lt;/Year&gt;&lt;RecNum&gt;204&lt;/RecNum&gt;&lt;DisplayText&gt;(Lee et al., 2011, Schuchert, 2020)&lt;/DisplayText&gt;&lt;record&gt;&lt;rec-number&gt;204&lt;/rec-number&gt;&lt;foreign-keys&gt;&lt;key app="EN" db-id="sx0sxtzakvvzdwexr2k5a5s6fr2dv9dsvdf0" timestamp="1756384505" guid="fcaed5b8-88b2-469a-b239-990bb883d15d"&gt;204&lt;/key&gt;&lt;/foreign-keys&gt;&lt;ref-type name="Journal Article"&gt;17&lt;/ref-type&gt;&lt;contributors&gt;&lt;authors&gt;&lt;author&gt;Lee, Hyun-Jung&lt;/author&gt;&lt;author&gt;Kwan, Ye-Seul&lt;/author&gt;&lt;author&gt;Kong, So-Ra&lt;/author&gt;&lt;author&gt;Min, Bum-Sik&lt;/author&gt;&lt;author&gt;Seo, Ji-Eun&lt;/author&gt;&lt;author&gt;Won, Yong-Jin&lt;/author&gt;&lt;/authors&gt;&lt;/contributors&gt;&lt;titles&gt;&lt;title&gt;DNA Barcode Examination of Bryozoa (Class: Gymnolaemata) in Korean Seawater&lt;/title&gt;&lt;secondary-title&gt;Animal Systematics, Evolution and Diversity&lt;/secondary-title&gt;&lt;/titles&gt;&lt;periodical&gt;&lt;full-title&gt;Animal Systematics, Evolution and Diversity&lt;/full-title&gt;&lt;/periodical&gt;&lt;pages&gt;159-163&lt;/pages&gt;&lt;volume&gt;27&lt;/volume&gt;&lt;number&gt;2&lt;/number&gt;&lt;section&gt;159&lt;/section&gt;&lt;dates&gt;&lt;year&gt;2011&lt;/year&gt;&lt;/dates&gt;&lt;isbn&gt;2234-6953&lt;/isbn&gt;&lt;urls&gt;&lt;/urls&gt;&lt;electronic-resource-num&gt;10.5635/kjsz.2011.27.2.159&lt;/electronic-resource-num&gt;&lt;/record&gt;&lt;/Cite&gt;&lt;Cite&gt;&lt;Author&gt;Schuchert&lt;/Author&gt;&lt;Year&gt;2020&lt;/Year&gt;&lt;RecNum&gt;203&lt;/RecNum&gt;&lt;record&gt;&lt;rec-number&gt;203&lt;/rec-number&gt;&lt;foreign-keys&gt;&lt;key app="EN" db-id="sx0sxtzakvvzdwexr2k5a5s6fr2dv9dsvdf0" timestamp="1756384226" guid="84f7b4f0-9800-4f4c-ad0b-2d9f02b9e9f1"&gt;203&lt;/key&gt;&lt;/foreign-keys&gt;&lt;ref-type name="Journal Article"&gt;17&lt;/ref-type&gt;&lt;contributors&gt;&lt;authors&gt;&lt;author&gt;Schuchert, Peter&lt;/author&gt;&lt;/authors&gt;&lt;/contributors&gt;&lt;titles&gt;&lt;title&gt;DNA barcoding of some Pandeidae species (Cnidaria, Hydrozoa, Anthoathecata)&lt;/title&gt;&lt;secondary-title&gt;Revue suisse de Zoologie&lt;/secondary-title&gt;&lt;/titles&gt;&lt;periodical&gt;&lt;full-title&gt;Revue suisse de Zoologie&lt;/full-title&gt;&lt;/periodical&gt;&lt;pages&gt;101-127, 27&lt;/pages&gt;&lt;volume&gt;125&lt;/volume&gt;&lt;number&gt;1&lt;/number&gt;&lt;dates&gt;&lt;year&gt;2020&lt;/year&gt;&lt;/dates&gt;&lt;urls&gt;&lt;related-urls&gt;&lt;url&gt;https://doi.org/10.5281/zenodo.1196029&lt;/url&gt;&lt;/related-urls&gt;&lt;/urls&gt;&lt;/record&gt;&lt;/Cite&gt;&lt;/EndNote&gt;</w:instrText>
      </w:r>
      <w:r w:rsidR="0051521A">
        <w:fldChar w:fldCharType="separate"/>
      </w:r>
      <w:r w:rsidR="0051521A">
        <w:rPr>
          <w:noProof/>
        </w:rPr>
        <w:t>(Lee et al., 2011, Schuchert, 2020)</w:t>
      </w:r>
      <w:r w:rsidR="0051521A">
        <w:fldChar w:fldCharType="end"/>
      </w:r>
      <w:r w:rsidR="0051521A">
        <w:t>.</w:t>
      </w:r>
    </w:p>
    <w:p w14:paraId="0DC2FB52" w14:textId="7A671E37" w:rsidR="009D68C0" w:rsidRPr="00700D35" w:rsidRDefault="005F5104" w:rsidP="00700D35">
      <w:pPr>
        <w:spacing w:line="276" w:lineRule="auto"/>
      </w:pPr>
      <w:r w:rsidRPr="005F5104">
        <w:t>The</w:t>
      </w:r>
      <w:r>
        <w:t xml:space="preserve"> barcode</w:t>
      </w:r>
      <w:r w:rsidRPr="005F5104">
        <w:t xml:space="preserve"> identification of epibionts on rope infrastructure followed by their</w:t>
      </w:r>
      <w:r>
        <w:t xml:space="preserve"> observed</w:t>
      </w:r>
      <w:r w:rsidRPr="005F5104">
        <w:t xml:space="preserve"> colonisation o</w:t>
      </w:r>
      <w:r>
        <w:t>n</w:t>
      </w:r>
      <w:r w:rsidRPr="005F5104">
        <w:t xml:space="preserve"> kelp </w:t>
      </w:r>
      <w:del w:id="846" w:author="Sofie Spatharis" w:date="2025-09-17T15:19:00Z" w16du:dateUtc="2025-09-17T14:19:00Z">
        <w:r w:rsidRPr="005F5104" w:rsidDel="001D328D">
          <w:delText>blades</w:delText>
        </w:r>
      </w:del>
      <w:ins w:id="847" w:author="Sofie Spatharis" w:date="2025-09-17T15:19:00Z" w16du:dateUtc="2025-09-17T14:19:00Z">
        <w:r w:rsidR="001D328D">
          <w:t>fronds</w:t>
        </w:r>
      </w:ins>
      <w:r w:rsidRPr="005F5104">
        <w:t xml:space="preserve"> is significant, as it indicates that ropes may serve as reservoirs until </w:t>
      </w:r>
      <w:del w:id="848" w:author="Sofie Spatharis" w:date="2025-09-17T15:19:00Z" w16du:dateUtc="2025-09-17T14:19:00Z">
        <w:r w:rsidRPr="005F5104" w:rsidDel="001D328D">
          <w:delText>blades</w:delText>
        </w:r>
      </w:del>
      <w:ins w:id="849" w:author="Sofie Spatharis" w:date="2025-09-17T15:19:00Z" w16du:dateUtc="2025-09-17T14:19:00Z">
        <w:r w:rsidR="001D328D">
          <w:t>fronds</w:t>
        </w:r>
      </w:ins>
      <w:r w:rsidRPr="005F5104">
        <w:t xml:space="preserve"> reach a suitable size for settlement. </w:t>
      </w:r>
      <w:r w:rsidR="00A65EC7">
        <w:t>As</w:t>
      </w:r>
      <w:r w:rsidR="00A65EC7" w:rsidRPr="00A65EC7">
        <w:t xml:space="preserve"> ropes often remain submerged year-round, they may serve as persistent sources of larvae, facilitating colonisation once blade</w:t>
      </w:r>
      <w:r w:rsidR="00A65EC7">
        <w:t xml:space="preserve"> surfaces reach surface suitability</w:t>
      </w:r>
      <w:r w:rsidR="00A65EC7" w:rsidRPr="00A65EC7">
        <w:t xml:space="preserve">. This vector role of infrastructure in biofouling dynamics </w:t>
      </w:r>
      <w:r w:rsidR="00A65EC7">
        <w:t xml:space="preserve">is previously reported in shellfish and salmon operations and </w:t>
      </w:r>
      <w:r w:rsidR="00A65EC7" w:rsidRPr="00A65EC7">
        <w:t>suggests that farm</w:t>
      </w:r>
      <w:r w:rsidR="00A65EC7">
        <w:t>s</w:t>
      </w:r>
      <w:r w:rsidR="00A65EC7" w:rsidRPr="00A65EC7">
        <w:t xml:space="preserve"> could benefit from proactive rope management, such as cleaning</w:t>
      </w:r>
      <w:r w:rsidR="00A65EC7">
        <w:t>, air exposure or</w:t>
      </w:r>
      <w:r w:rsidR="00A65EC7" w:rsidRPr="00A65EC7">
        <w:t xml:space="preserve"> </w:t>
      </w:r>
      <w:r w:rsidR="0089497B">
        <w:t>chemical/heat treatment</w:t>
      </w:r>
      <w:r w:rsidR="00A65EC7" w:rsidRPr="00A65EC7">
        <w:t xml:space="preserve"> </w:t>
      </w:r>
      <w:r w:rsidR="0089497B">
        <w:t xml:space="preserve">prior to seeding </w:t>
      </w:r>
      <w:r w:rsidR="00A65EC7" w:rsidRPr="00A65EC7">
        <w:t xml:space="preserve">to mitigate </w:t>
      </w:r>
      <w:r w:rsidR="0089497B">
        <w:t>latter</w:t>
      </w:r>
      <w:r w:rsidR="00A65EC7" w:rsidRPr="00A65EC7">
        <w:t xml:space="preserve"> infestation</w:t>
      </w:r>
      <w:r w:rsidR="00A65EC7">
        <w:t xml:space="preserve"> </w:t>
      </w:r>
      <w:r w:rsidR="00A65EC7">
        <w:fldChar w:fldCharType="begin">
          <w:fldData xml:space="preserve">PEVuZE5vdGU+PENpdGU+PEF1dGhvcj5TaWV2ZXJzPC9BdXRob3I+PFllYXI+MjAxOTwvWWVhcj48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</w:fldData>
        </w:fldChar>
      </w:r>
      <w:r w:rsidR="0051521A">
        <w:instrText xml:space="preserve"> ADDIN EN.CITE </w:instrText>
      </w:r>
      <w:r w:rsidR="0051521A">
        <w:fldChar w:fldCharType="begin">
          <w:fldData xml:space="preserve">PEVuZE5vdGU+PENpdGU+PEF1dGhvcj5TaWV2ZXJzPC9BdXRob3I+PFllYXI+MjAxOTwvWWVhcj48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</w:fldData>
        </w:fldChar>
      </w:r>
      <w:r w:rsidR="0051521A">
        <w:instrText xml:space="preserve"> ADDIN EN.CITE.DATA </w:instrText>
      </w:r>
      <w:r w:rsidR="0051521A">
        <w:fldChar w:fldCharType="end"/>
      </w:r>
      <w:r w:rsidR="00A65EC7">
        <w:fldChar w:fldCharType="separate"/>
      </w:r>
      <w:r w:rsidR="0089497B">
        <w:rPr>
          <w:noProof/>
        </w:rPr>
        <w:t>(Sievers et al., 2019, Hopkins et al., 2021)</w:t>
      </w:r>
      <w:r w:rsidR="00A65EC7">
        <w:fldChar w:fldCharType="end"/>
      </w:r>
      <w:r w:rsidR="00A65EC7">
        <w:t xml:space="preserve"> </w:t>
      </w:r>
      <w:r w:rsidR="00A65EC7" w:rsidRPr="00A65EC7">
        <w:t>.</w:t>
      </w:r>
    </w:p>
    <w:p w14:paraId="405B9E92" w14:textId="686F25C6" w:rsidR="00885FB7" w:rsidRPr="00700D35" w:rsidRDefault="00885FB7" w:rsidP="00700D35">
      <w:pPr>
        <w:spacing w:line="276" w:lineRule="auto"/>
        <w:rPr>
          <w:i/>
          <w:iCs/>
        </w:rPr>
      </w:pPr>
      <w:r w:rsidRPr="00885FB7">
        <w:rPr>
          <w:i/>
          <w:iCs/>
        </w:rPr>
        <w:t>Temporal lags between eDNA, plankton, and blade settlement</w:t>
      </w:r>
    </w:p>
    <w:p w14:paraId="463A0A6A" w14:textId="470468FB" w:rsidR="00DB53E7" w:rsidRDefault="00B01F31" w:rsidP="00700D35">
      <w:pPr>
        <w:spacing w:line="276" w:lineRule="auto"/>
      </w:pPr>
      <w:r>
        <w:t>T</w:t>
      </w:r>
      <w:r w:rsidR="000563CE">
        <w:t xml:space="preserve">emporal lag </w:t>
      </w:r>
      <w:proofErr w:type="spellStart"/>
      <w:r w:rsidR="000563CE">
        <w:t>strucutres</w:t>
      </w:r>
      <w:proofErr w:type="spellEnd"/>
      <w:r w:rsidR="000563CE">
        <w:t xml:space="preserve"> between sampling methods did emerge with eDNA signals </w:t>
      </w:r>
      <w:r w:rsidR="0015199D">
        <w:t xml:space="preserve">being detected first, followed by plankton counts and finally blade settlement survey. </w:t>
      </w:r>
      <w:r w:rsidR="00426C69">
        <w:t>Of the taxa examined</w:t>
      </w:r>
      <w:r w:rsidR="00C9144D">
        <w:t xml:space="preserve">, </w:t>
      </w:r>
      <w:r w:rsidR="0067319E">
        <w:t>hydrozo</w:t>
      </w:r>
      <w:r w:rsidR="007D2401">
        <w:t>a</w:t>
      </w:r>
      <w:r w:rsidR="0067319E">
        <w:t>n</w:t>
      </w:r>
      <w:r w:rsidR="002731FA">
        <w:t>s</w:t>
      </w:r>
      <w:r w:rsidR="0067319E">
        <w:t xml:space="preserve"> sho</w:t>
      </w:r>
      <w:r w:rsidR="002731FA">
        <w:t>we</w:t>
      </w:r>
      <w:r w:rsidR="00426C69">
        <w:t>d</w:t>
      </w:r>
      <w:r w:rsidR="00BB48A5">
        <w:t xml:space="preserve"> the most pronounced</w:t>
      </w:r>
      <w:r w:rsidR="00426C69">
        <w:t xml:space="preserve"> eDNA peaks between March and April largely attributed to </w:t>
      </w:r>
      <w:r w:rsidR="00426C69">
        <w:rPr>
          <w:i/>
          <w:iCs/>
        </w:rPr>
        <w:t xml:space="preserve">Clytia </w:t>
      </w:r>
      <w:r w:rsidR="00426C69" w:rsidRPr="00426C69">
        <w:rPr>
          <w:i/>
          <w:iCs/>
        </w:rPr>
        <w:t xml:space="preserve">sp. </w:t>
      </w:r>
      <w:r w:rsidR="00426C69">
        <w:rPr>
          <w:i/>
          <w:iCs/>
        </w:rPr>
        <w:t xml:space="preserve">2 </w:t>
      </w:r>
      <w:r w:rsidR="00426C69">
        <w:t>and</w:t>
      </w:r>
      <w:r w:rsidR="00426C69">
        <w:rPr>
          <w:i/>
          <w:iCs/>
        </w:rPr>
        <w:t xml:space="preserve"> </w:t>
      </w:r>
      <w:proofErr w:type="spellStart"/>
      <w:r w:rsidR="00426C69">
        <w:rPr>
          <w:i/>
          <w:iCs/>
        </w:rPr>
        <w:t>Bougainvillia</w:t>
      </w:r>
      <w:proofErr w:type="spellEnd"/>
      <w:r w:rsidR="00426C69">
        <w:rPr>
          <w:i/>
          <w:iCs/>
        </w:rPr>
        <w:t xml:space="preserve"> </w:t>
      </w:r>
      <w:proofErr w:type="spellStart"/>
      <w:r w:rsidR="00426C69">
        <w:rPr>
          <w:i/>
          <w:iCs/>
        </w:rPr>
        <w:t>muscus</w:t>
      </w:r>
      <w:proofErr w:type="spellEnd"/>
      <w:r w:rsidR="00426C69">
        <w:rPr>
          <w:i/>
          <w:iCs/>
        </w:rPr>
        <w:t xml:space="preserve"> </w:t>
      </w:r>
      <w:r w:rsidR="00426C69">
        <w:t xml:space="preserve">(Fig. 3). This was followed by microscopy maxima in May/June, followed by extensive colonisation </w:t>
      </w:r>
      <w:r w:rsidR="00426C69">
        <w:rPr>
          <w:i/>
          <w:iCs/>
        </w:rPr>
        <w:t xml:space="preserve">Saccharina </w:t>
      </w:r>
      <w:del w:id="850" w:author="Sofie Spatharis" w:date="2025-09-17T15:19:00Z" w16du:dateUtc="2025-09-17T14:19:00Z">
        <w:r w:rsidR="00426C69" w:rsidDel="001D328D">
          <w:delText>blades</w:delText>
        </w:r>
      </w:del>
      <w:ins w:id="851" w:author="Sofie Spatharis" w:date="2025-09-17T15:19:00Z" w16du:dateUtc="2025-09-17T14:19:00Z">
        <w:r w:rsidR="001D328D">
          <w:t>fronds</w:t>
        </w:r>
      </w:ins>
      <w:r w:rsidR="00426C69">
        <w:t xml:space="preserve"> in July, with some </w:t>
      </w:r>
      <w:del w:id="852" w:author="Sofie Spatharis" w:date="2025-09-17T15:19:00Z" w16du:dateUtc="2025-09-17T14:19:00Z">
        <w:r w:rsidR="00426C69" w:rsidDel="001D328D">
          <w:delText>blades</w:delText>
        </w:r>
      </w:del>
      <w:ins w:id="853" w:author="Sofie Spatharis" w:date="2025-09-17T15:19:00Z" w16du:dateUtc="2025-09-17T14:19:00Z">
        <w:r w:rsidR="001D328D">
          <w:t>fronds</w:t>
        </w:r>
      </w:ins>
      <w:r w:rsidR="00426C69">
        <w:t xml:space="preserve"> exceeding 85% coverage (Fig. 3). </w:t>
      </w:r>
      <w:r w:rsidR="00BB48A5" w:rsidRPr="00BB48A5">
        <w:t xml:space="preserve">Bryozoans showed a similar though slightly less pronounced lag, with eDNA signals of </w:t>
      </w:r>
      <w:proofErr w:type="spellStart"/>
      <w:r w:rsidR="00BB48A5" w:rsidRPr="00BB48A5">
        <w:rPr>
          <w:i/>
          <w:iCs/>
        </w:rPr>
        <w:t>Celleporella</w:t>
      </w:r>
      <w:proofErr w:type="spellEnd"/>
      <w:r w:rsidR="00BB48A5" w:rsidRPr="00BB48A5">
        <w:rPr>
          <w:i/>
          <w:iCs/>
        </w:rPr>
        <w:t xml:space="preserve"> hyalina</w:t>
      </w:r>
      <w:r w:rsidR="00BB48A5" w:rsidRPr="00BB48A5">
        <w:t xml:space="preserve"> appearing concurrently with elevated cyphonautes counts, which then rose sharply only a few weeks before blade coverage reached its peak.</w:t>
      </w:r>
      <w:r w:rsidR="00BB48A5">
        <w:t xml:space="preserve"> </w:t>
      </w:r>
      <w:r w:rsidR="00DB53E7">
        <w:t xml:space="preserve">Temporal offsets were most evident in hydrozoans and bryozoans which are known to </w:t>
      </w:r>
      <w:proofErr w:type="spellStart"/>
      <w:r w:rsidR="00DB53E7">
        <w:t>exhbit</w:t>
      </w:r>
      <w:proofErr w:type="spellEnd"/>
      <w:r w:rsidR="00DB53E7">
        <w:t xml:space="preserve"> strong seasonal recruitment pulses within temperate climates suggested to be driven by seasonal temperature and photoperiodic cues </w:t>
      </w:r>
      <w:r w:rsidR="00DB53E7">
        <w:fldChar w:fldCharType="begin">
          <w:fldData xml:space="preserve">PEVuZE5vdGU+PENpdGU+PEF1dGhvcj5TYXVuZGVyczwvQXV0aG9yPjxZZWFyPjIwMDk8L1llYXI+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</w:fldData>
        </w:fldChar>
      </w:r>
      <w:r w:rsidR="00004D67">
        <w:instrText xml:space="preserve"> ADDIN EN.CITE </w:instrText>
      </w:r>
      <w:r w:rsidR="00004D67">
        <w:fldChar w:fldCharType="begin">
          <w:fldData xml:space="preserve">PEVuZE5vdGU+PENpdGU+PEF1dGhvcj5TYXVuZGVyczwvQXV0aG9yPjxZZWFyPjIwMDk8L1llYXI+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</w:fldData>
        </w:fldChar>
      </w:r>
      <w:r w:rsidR="00004D67">
        <w:instrText xml:space="preserve"> ADDIN EN.CITE.DATA </w:instrText>
      </w:r>
      <w:r w:rsidR="00004D67">
        <w:fldChar w:fldCharType="end"/>
      </w:r>
      <w:r w:rsidR="00DB53E7">
        <w:fldChar w:fldCharType="separate"/>
      </w:r>
      <w:r w:rsidR="00004D67">
        <w:rPr>
          <w:noProof/>
        </w:rPr>
        <w:t>(Saunders and Metaxas, 2009, Forbord et al., 2020)</w:t>
      </w:r>
      <w:r w:rsidR="00DB53E7">
        <w:fldChar w:fldCharType="end"/>
      </w:r>
      <w:r w:rsidR="00DB53E7">
        <w:t>.</w:t>
      </w:r>
      <w:ins w:id="854" w:author="Calum Young (PGR)" w:date="2025-10-29T11:47:00Z" w16du:dateUtc="2025-10-29T11:47:00Z">
        <w:r w:rsidR="003A503C">
          <w:t xml:space="preserve"> </w:t>
        </w:r>
      </w:ins>
      <w:moveToRangeStart w:id="855" w:author="Calum Young (PGR)" w:date="2025-10-29T11:47:00Z" w:name="move212630885"/>
      <w:moveTo w:id="856" w:author="Calum Young (PGR)" w:date="2025-10-29T11:47:00Z" w16du:dateUtc="2025-10-29T11:47:00Z">
        <w:r w:rsidR="003A503C">
          <w:t xml:space="preserve">Year-round presence of M. membranacea larvae has been recorded in the North Atlantic region, with peak abundances occurring from late June onwards, likely driven by rising temperatures that enhance plankton production </w:t>
        </w:r>
        <w:r w:rsidR="003A503C">
          <w:fldChar w:fldCharType="begin"/>
        </w:r>
        <w:r w:rsidR="003A503C">
          <w:instrText xml:space="preserve"> ADDIN EN.CITE &lt;EndNote&gt;&lt;Cite&gt;&lt;Author&gt;Førde&lt;/Author&gt;&lt;Year&gt;2015&lt;/Year&gt;&lt;RecNum&gt;68&lt;/RecNum&gt;&lt;DisplayText&gt;(Førde et al., 2015)&lt;/DisplayText&gt;&lt;record&gt;&lt;rec-number&gt;68&lt;/rec-number&gt;&lt;foreign-keys&gt;&lt;key app="EN" db-id="sx0sxtzakvvzdwexr2k5a5s6fr2dv9dsvdf0" timestamp="1736171934" guid="5ec9c1fd-aba6-456b-bdd6-b2464fd8f0b5"&gt;68&lt;/key&gt;&lt;/foreign-keys&gt;&lt;ref-type name="Journal Article"&gt;17&lt;/ref-type&gt;&lt;contributors&gt;&lt;authors&gt;&lt;author&gt;Førde, Henny&lt;/author&gt;&lt;author&gt;Forbord, Silje&lt;/author&gt;&lt;author&gt;Handå, Aleksander&lt;/author&gt;&lt;author&gt;Fossberg, Julia&lt;/author&gt;&lt;author&gt;Arff, Johanne&lt;/author&gt;&lt;author&gt;Johnsen, Geir&lt;/author&gt;&lt;author&gt;Reitan, Kjell Inge&lt;/author&gt;&lt;/authors&gt;&lt;/contributors&gt;&lt;titles&gt;&lt;title&gt;Development of bryozoan fouling on cultivated kelp (Saccharina latissima) in Norway&lt;/title&gt;&lt;secondary-title&gt;Journal of Applied Phycology&lt;/secondary-title&gt;&lt;/titles&gt;&lt;periodical&gt;&lt;full-title&gt;Journal of Applied Phycology&lt;/full-title&gt;&lt;/periodical&gt;&lt;pages&gt;1225-1234&lt;/pages&gt;&lt;volume&gt;28&lt;/volume&gt;&lt;number&gt;2&lt;/number&gt;&lt;section&gt;1225&lt;/section&gt;&lt;dates&gt;&lt;year&gt;2015&lt;/year&gt;&lt;/dates&gt;&lt;isbn&gt;0921-8971&amp;#xD;1573-5176&lt;/isbn&gt;&lt;urls&gt;&lt;/urls&gt;&lt;electronic-resource-num&gt;10.1007/s10811-015-0606-5&lt;/electronic-resource-num&gt;&lt;/record&gt;&lt;/Cite&gt;&lt;/EndNote&gt;</w:instrText>
        </w:r>
        <w:r w:rsidR="003A503C">
          <w:fldChar w:fldCharType="separate"/>
        </w:r>
        <w:r w:rsidR="003A503C">
          <w:rPr>
            <w:noProof/>
          </w:rPr>
          <w:t>(Førde et al., 2015)</w:t>
        </w:r>
        <w:r w:rsidR="003A503C">
          <w:fldChar w:fldCharType="end"/>
        </w:r>
        <w:r w:rsidR="003A503C">
          <w:t xml:space="preserve">. </w:t>
        </w:r>
      </w:moveTo>
      <w:moveToRangeEnd w:id="855"/>
      <w:r w:rsidR="00DB53E7">
        <w:t xml:space="preserve"> </w:t>
      </w:r>
      <w:r w:rsidR="00426C69">
        <w:t>This illustrates the applicability of molecular tools for early-warning of infestation onset. In this case, providing</w:t>
      </w:r>
      <w:r w:rsidR="004F1D8E">
        <w:t xml:space="preserve"> a window of opportunity lasting</w:t>
      </w:r>
      <w:r w:rsidR="00426C69">
        <w:t xml:space="preserve"> several weeks to months</w:t>
      </w:r>
      <w:r w:rsidR="004F1D8E">
        <w:t xml:space="preserve"> where intervention management strategies such as selective </w:t>
      </w:r>
      <w:proofErr w:type="spellStart"/>
      <w:r w:rsidR="004F1D8E">
        <w:t>harveting</w:t>
      </w:r>
      <w:proofErr w:type="spellEnd"/>
      <w:r w:rsidR="004F1D8E">
        <w:t xml:space="preserve"> could be implemented to fully avoid fouling onset </w:t>
      </w:r>
      <w:r w:rsidR="004F1D8E">
        <w:fldChar w:fldCharType="begin"/>
      </w:r>
      <w:r w:rsidR="004F1D8E">
        <w:instrText xml:space="preserve"> ADDIN EN.CITE &lt;EndNote&gt;&lt;Cite&gt;&lt;Author&gt;Bannister&lt;/Author&gt;&lt;Year&gt;2019&lt;/Year&gt;&lt;RecNum&gt;6&lt;/RecNum&gt;&lt;DisplayText&gt;(Bannister et al., 2019)&lt;/DisplayText&gt;&lt;record&gt;&lt;rec-number&gt;6&lt;/rec-number&gt;&lt;foreign-keys&gt;&lt;key app="EN" db-id="sx0sxtzakvvzdwexr2k5a5s6fr2dv9dsvdf0" timestamp="1734610086" guid="653ed3dc-d91e-4271-a600-97f4f2661d2d"&gt;6&lt;/key&gt;&lt;/foreign-keys&gt;&lt;ref-type name="Journal Article"&gt;17&lt;/ref-type&gt;&lt;contributors&gt;&lt;authors&gt;&lt;author&gt;Bannister, J.&lt;/author&gt;&lt;author&gt;Sievers, M.&lt;/author&gt;&lt;author&gt;Bush, F.&lt;/author&gt;&lt;author&gt;Bloecher, N.&lt;/author&gt;&lt;/authors&gt;&lt;/contributors&gt;&lt;auth-address&gt;Institute for Marine and Antarctic Studies, University of Tasmania, Hobart, Tasmania, Australia.&amp;#xD;Australian Rivers Institute - Coast and Estuaries, Griffith University, Gold Coast, Queensland, Australia.&amp;#xD;SINTEF Ocean, Trondheim, Norway.&lt;/auth-address&gt;&lt;titles&gt;&lt;title&gt;Biofouling in marine aquaculture: a review of recent research and developments&lt;/title&gt;&lt;secondary-title&gt;Biofouling&lt;/secondary-title&gt;&lt;/titles&gt;&lt;periodical&gt;&lt;full-title&gt;Biofouling&lt;/full-title&gt;&lt;/periodical&gt;&lt;pages&gt;631-648&lt;/pages&gt;&lt;volume&gt;35&lt;/volume&gt;&lt;number&gt;6&lt;/number&gt;&lt;edition&gt;20190724&lt;/edition&gt;&lt;keywords&gt;&lt;keyword&gt;Animals&lt;/keyword&gt;&lt;keyword&gt;*Aquaculture&lt;/keyword&gt;&lt;keyword&gt;Biofouling/*prevention &amp;amp; control&lt;/keyword&gt;&lt;keyword&gt;*Fishes&lt;/keyword&gt;&lt;keyword&gt;Pest Control/methods&lt;/keyword&gt;&lt;keyword&gt;*Shellfish&lt;/keyword&gt;&lt;keyword&gt;Antifouling&lt;/keyword&gt;&lt;keyword&gt;bivalve&lt;/keyword&gt;&lt;keyword&gt;epiphyte&lt;/keyword&gt;&lt;keyword&gt;fish&lt;/keyword&gt;&lt;keyword&gt;net&lt;/keyword&gt;&lt;keyword&gt;seaweed&lt;/keyword&gt;&lt;/keywords&gt;&lt;dates&gt;&lt;year&gt;2019&lt;/year&gt;&lt;pub-dates&gt;&lt;date&gt;Jul&lt;/date&gt;&lt;/pub-dates&gt;&lt;/dates&gt;&lt;isbn&gt;1029-2454 (Electronic)&amp;#xD;0892-7014 (Linking)&lt;/isbn&gt;&lt;accession-num&gt;31339358&lt;/accession-num&gt;&lt;urls&gt;&lt;related-urls&gt;&lt;url&gt;https://www.ncbi.nlm.nih.gov/pubmed/31339358&lt;/url&gt;&lt;/related-urls&gt;&lt;/urls&gt;&lt;electronic-resource-num&gt;10.1080/08927014.2019.1640214&lt;/electronic-resource-num&gt;&lt;remote-database-name&gt;Medline&lt;/remote-database-name&gt;&lt;remote-database-provider&gt;NLM&lt;/remote-database-provider&gt;&lt;/record&gt;&lt;/Cite&gt;&lt;/EndNote&gt;</w:instrText>
      </w:r>
      <w:r w:rsidR="004F1D8E">
        <w:fldChar w:fldCharType="separate"/>
      </w:r>
      <w:r w:rsidR="004F1D8E">
        <w:t>(Bannister et al., 2019)</w:t>
      </w:r>
      <w:r w:rsidR="004F1D8E">
        <w:fldChar w:fldCharType="end"/>
      </w:r>
      <w:r w:rsidR="004F1D8E">
        <w:t>.</w:t>
      </w:r>
    </w:p>
    <w:p w14:paraId="5238AA3D" w14:textId="76D27194" w:rsidR="0079001F" w:rsidRPr="0079001F" w:rsidRDefault="00DB53E7" w:rsidP="00700D35">
      <w:pPr>
        <w:spacing w:line="276" w:lineRule="auto"/>
      </w:pPr>
      <w:r>
        <w:t>T</w:t>
      </w:r>
      <w:r w:rsidR="004F1D8E">
        <w:t>h</w:t>
      </w:r>
      <w:r w:rsidR="00BB48A5">
        <w:t>e strength of seasonal lags between methods</w:t>
      </w:r>
      <w:r>
        <w:t xml:space="preserve"> differed</w:t>
      </w:r>
      <w:r w:rsidR="00BB48A5">
        <w:t xml:space="preserve"> among taxonomic groups</w:t>
      </w:r>
      <w:r>
        <w:t>. Overall, gastropods</w:t>
      </w:r>
      <w:r w:rsidR="005045BE">
        <w:t xml:space="preserve"> and</w:t>
      </w:r>
      <w:r>
        <w:t xml:space="preserve"> bivalves</w:t>
      </w:r>
      <w:r w:rsidR="005045BE">
        <w:t xml:space="preserve"> </w:t>
      </w:r>
      <w:r>
        <w:t>showed weaker o</w:t>
      </w:r>
      <w:r w:rsidR="004D3BAE">
        <w:t>r</w:t>
      </w:r>
      <w:r>
        <w:t xml:space="preserve"> less consistent</w:t>
      </w:r>
      <w:r w:rsidR="005045BE">
        <w:t xml:space="preserve"> temporal lags between method types and instead showed synchrony between eDNA, plankton and blade signals, </w:t>
      </w:r>
      <w:proofErr w:type="spellStart"/>
      <w:r w:rsidR="005045BE">
        <w:t>particulalry</w:t>
      </w:r>
      <w:proofErr w:type="spellEnd"/>
      <w:r w:rsidR="005045BE">
        <w:t xml:space="preserve"> for </w:t>
      </w:r>
      <w:r w:rsidR="005045BE">
        <w:rPr>
          <w:i/>
          <w:iCs/>
        </w:rPr>
        <w:t>Alaria</w:t>
      </w:r>
      <w:r w:rsidR="005045BE">
        <w:t xml:space="preserve"> samples (Figs. 4 and 6).</w:t>
      </w:r>
      <w:r w:rsidR="007E3E5A">
        <w:t xml:space="preserve"> This may be result of the more prolonged or opportunistic </w:t>
      </w:r>
      <w:proofErr w:type="spellStart"/>
      <w:r w:rsidR="007E3E5A">
        <w:t>r</w:t>
      </w:r>
      <w:r w:rsidR="002D6EDD">
        <w:t>e</w:t>
      </w:r>
      <w:r w:rsidR="007E3E5A">
        <w:t>cruitem</w:t>
      </w:r>
      <w:r w:rsidR="002D6EDD">
        <w:t>e</w:t>
      </w:r>
      <w:r w:rsidR="007E3E5A">
        <w:t>nt</w:t>
      </w:r>
      <w:proofErr w:type="spellEnd"/>
      <w:r w:rsidR="007E3E5A">
        <w:t xml:space="preserve"> dyn</w:t>
      </w:r>
      <w:r w:rsidR="002D6EDD">
        <w:t>a</w:t>
      </w:r>
      <w:r w:rsidR="007E3E5A">
        <w:t xml:space="preserve">mics </w:t>
      </w:r>
      <w:r w:rsidR="00F93C57">
        <w:t xml:space="preserve">that these taxa employ </w:t>
      </w:r>
      <w:r w:rsidR="002D6EDD">
        <w:t xml:space="preserve">as opposed to </w:t>
      </w:r>
      <w:r w:rsidR="00F93C57">
        <w:lastRenderedPageBreak/>
        <w:t>defined seasonal pulses.</w:t>
      </w:r>
      <w:r w:rsidR="0079001F" w:rsidRPr="0079001F">
        <w:rPr>
          <w:rFonts w:ascii="Times New Roman" w:eastAsia="Times New Roman" w:hAnsi="Times New Roman" w:cs="Times New Roman"/>
          <w:kern w:val="0"/>
          <w:sz w:val="24"/>
          <w:szCs w:val="24"/>
          <w:lang w:eastAsia="en-GB"/>
          <w14:ligatures w14:val="none"/>
        </w:rPr>
        <w:t xml:space="preserve"> </w:t>
      </w:r>
      <w:r w:rsidR="0079001F" w:rsidRPr="0079001F">
        <w:t xml:space="preserve">Settlement studies have shown that bivalves such as </w:t>
      </w:r>
      <w:r w:rsidR="0079001F" w:rsidRPr="0079001F">
        <w:rPr>
          <w:i/>
          <w:iCs/>
        </w:rPr>
        <w:t>Mytilus edulis</w:t>
      </w:r>
      <w:r w:rsidR="0079001F" w:rsidRPr="0079001F">
        <w:t xml:space="preserve"> can spawn repeatedly over extended periods, with settlement occurring continuously throughout the year (Garcia et al., 2003). Consistent with this</w:t>
      </w:r>
      <w:r w:rsidR="003D6918">
        <w:t xml:space="preserve"> study</w:t>
      </w:r>
      <w:r w:rsidR="0079001F" w:rsidRPr="0079001F">
        <w:t>, plankton microscopy</w:t>
      </w:r>
      <w:r w:rsidR="003D6918">
        <w:t xml:space="preserve"> </w:t>
      </w:r>
      <w:r w:rsidR="0079001F" w:rsidRPr="0079001F">
        <w:t>indicated that bivalve larvae were present during much of the study period</w:t>
      </w:r>
      <w:r w:rsidR="003D6918">
        <w:t xml:space="preserve">, </w:t>
      </w:r>
      <w:r w:rsidR="0079001F" w:rsidRPr="0079001F">
        <w:t>although this was n</w:t>
      </w:r>
      <w:r w:rsidR="003D6918">
        <w:t xml:space="preserve">ot </w:t>
      </w:r>
      <w:r w:rsidR="0079001F" w:rsidRPr="0079001F">
        <w:t>reflected in the eDNA dataset</w:t>
      </w:r>
      <w:r w:rsidR="003D6918">
        <w:t xml:space="preserve"> </w:t>
      </w:r>
      <w:r w:rsidR="003D6918" w:rsidRPr="0079001F">
        <w:t>(Fig. 4)</w:t>
      </w:r>
      <w:r w:rsidR="0079001F" w:rsidRPr="0079001F">
        <w:t>.</w:t>
      </w:r>
      <w:r w:rsidR="003D6918">
        <w:t xml:space="preserve"> This</w:t>
      </w:r>
      <w:r w:rsidR="0079001F" w:rsidRPr="0079001F">
        <w:t xml:space="preserve"> life-history traits help explain the lack of clear sequential phases across methods for </w:t>
      </w:r>
      <w:proofErr w:type="spellStart"/>
      <w:r w:rsidR="003D6918">
        <w:t>bivla</w:t>
      </w:r>
      <w:proofErr w:type="spellEnd"/>
      <w:r w:rsidR="003D6918">
        <w:t>\</w:t>
      </w:r>
      <w:proofErr w:type="spellStart"/>
      <w:r w:rsidR="003D6918">
        <w:t>ves</w:t>
      </w:r>
      <w:proofErr w:type="spellEnd"/>
      <w:r w:rsidR="0079001F" w:rsidRPr="0079001F">
        <w:t>, in contrast to the more seasonally pulsed recruitment observed in hydrozoans and bryozoans.</w:t>
      </w:r>
    </w:p>
    <w:p w14:paraId="2DB15A64" w14:textId="244CEBD3" w:rsidR="00332DBE" w:rsidRDefault="003D6918" w:rsidP="00700D35">
      <w:pPr>
        <w:spacing w:line="276" w:lineRule="auto"/>
      </w:pPr>
      <w:r>
        <w:t>Overall, t</w:t>
      </w:r>
      <w:r w:rsidR="0079001F" w:rsidRPr="0079001F">
        <w:t>his suggests that the strength of eDNA as an early-warning tool is greatest for taxa with distinct, seasonally synchronised recruitment events</w:t>
      </w:r>
      <w:r>
        <w:t xml:space="preserve"> relative to </w:t>
      </w:r>
      <w:r w:rsidR="0079001F" w:rsidRPr="0079001F">
        <w:t>groups with extended or continuous reproduction</w:t>
      </w:r>
      <w:r>
        <w:t>.</w:t>
      </w:r>
      <w:r w:rsidR="0079001F" w:rsidRPr="0079001F">
        <w:t xml:space="preserve"> </w:t>
      </w:r>
      <w:r>
        <w:t xml:space="preserve">Metabarcoding does </w:t>
      </w:r>
      <w:r w:rsidR="0079001F" w:rsidRPr="0079001F">
        <w:t>provides a valuable complementary perspective but does not necessarily extend the temporal resolution offered by microscopy and blade monitoring</w:t>
      </w:r>
      <w:r>
        <w:t xml:space="preserve"> for all biofouling taxa problematic to seaweed aquaculture. </w:t>
      </w:r>
    </w:p>
    <w:p w14:paraId="208A5E37" w14:textId="15ED0591" w:rsidR="00885FB7" w:rsidRDefault="00410827" w:rsidP="00700D35">
      <w:pPr>
        <w:spacing w:line="276" w:lineRule="auto"/>
      </w:pPr>
      <w:r w:rsidRPr="00410827">
        <w:rPr>
          <w:rFonts w:ascii="Aptos" w:hAnsi="Aptos"/>
          <w:noProof/>
        </w:rPr>
        <w:t xml:space="preserve">Among amphipods, </w:t>
      </w:r>
      <w:r w:rsidRPr="00410827">
        <w:rPr>
          <w:rFonts w:ascii="Aptos" w:hAnsi="Aptos"/>
          <w:i/>
          <w:iCs/>
          <w:noProof/>
        </w:rPr>
        <w:t>Jassa herdmani</w:t>
      </w:r>
      <w:r w:rsidRPr="00410827">
        <w:rPr>
          <w:rFonts w:ascii="Aptos" w:hAnsi="Aptos"/>
          <w:noProof/>
        </w:rPr>
        <w:t xml:space="preserve"> provided one of the clearest examples of a temporal lag structure across methods. eDNA first detected the species in March, followed by a pronounced peak in April. This preceded a distinct rise in planktonic amphipod abundance recorded in microscopy samples in May, and ultimately culminated in substantial blade colonisation on </w:t>
      </w:r>
      <w:r w:rsidRPr="00410827">
        <w:rPr>
          <w:rFonts w:ascii="Aptos" w:hAnsi="Aptos"/>
          <w:i/>
          <w:iCs/>
          <w:noProof/>
        </w:rPr>
        <w:t>Saccharina</w:t>
      </w:r>
      <w:r w:rsidRPr="00410827">
        <w:rPr>
          <w:rFonts w:ascii="Aptos" w:hAnsi="Aptos"/>
          <w:noProof/>
        </w:rPr>
        <w:t xml:space="preserve"> in late July</w:t>
      </w:r>
      <w:r w:rsidR="007C37B1">
        <w:rPr>
          <w:rFonts w:ascii="Aptos" w:hAnsi="Aptos"/>
          <w:noProof/>
        </w:rPr>
        <w:t xml:space="preserve"> which was confirmed cia COI barcoding (Table 1)</w:t>
      </w:r>
      <w:r w:rsidRPr="00410827">
        <w:rPr>
          <w:rFonts w:ascii="Aptos" w:hAnsi="Aptos"/>
          <w:noProof/>
        </w:rPr>
        <w:t xml:space="preserve">. This stepwise progression highlights the capacity of molecular approaches to identify </w:t>
      </w:r>
      <w:r w:rsidRPr="00410827">
        <w:rPr>
          <w:rFonts w:ascii="Aptos" w:hAnsi="Aptos"/>
          <w:i/>
          <w:iCs/>
          <w:noProof/>
        </w:rPr>
        <w:t>J. herdmani</w:t>
      </w:r>
      <w:r w:rsidRPr="00410827">
        <w:rPr>
          <w:rFonts w:ascii="Aptos" w:hAnsi="Aptos"/>
          <w:noProof/>
        </w:rPr>
        <w:t xml:space="preserve"> several months before visible fouling occurs on </w:t>
      </w:r>
      <w:del w:id="857" w:author="Sofie Spatharis" w:date="2025-09-17T15:19:00Z" w16du:dateUtc="2025-09-17T14:19:00Z">
        <w:r w:rsidRPr="00410827" w:rsidDel="001D328D">
          <w:rPr>
            <w:rFonts w:ascii="Aptos" w:hAnsi="Aptos"/>
            <w:noProof/>
          </w:rPr>
          <w:delText>blades</w:delText>
        </w:r>
      </w:del>
      <w:ins w:id="858" w:author="Sofie Spatharis" w:date="2025-09-17T15:19:00Z" w16du:dateUtc="2025-09-17T14:19:00Z">
        <w:r w:rsidR="001D328D">
          <w:rPr>
            <w:rFonts w:ascii="Aptos" w:hAnsi="Aptos"/>
            <w:noProof/>
          </w:rPr>
          <w:t>fronds</w:t>
        </w:r>
      </w:ins>
      <w:r w:rsidRPr="00410827">
        <w:rPr>
          <w:rFonts w:ascii="Aptos" w:hAnsi="Aptos"/>
          <w:noProof/>
        </w:rPr>
        <w:t xml:space="preserve">. Furthermore, </w:t>
      </w:r>
      <w:r w:rsidRPr="00410827">
        <w:rPr>
          <w:rFonts w:ascii="Aptos" w:hAnsi="Aptos"/>
          <w:i/>
          <w:iCs/>
          <w:noProof/>
        </w:rPr>
        <w:t>Alaria</w:t>
      </w:r>
      <w:r w:rsidRPr="00410827">
        <w:rPr>
          <w:rFonts w:ascii="Aptos" w:hAnsi="Aptos"/>
          <w:noProof/>
        </w:rPr>
        <w:t xml:space="preserve"> </w:t>
      </w:r>
      <w:del w:id="859" w:author="Sofie Spatharis" w:date="2025-09-17T15:19:00Z" w16du:dateUtc="2025-09-17T14:19:00Z">
        <w:r w:rsidRPr="00410827" w:rsidDel="001D328D">
          <w:rPr>
            <w:rFonts w:ascii="Aptos" w:hAnsi="Aptos"/>
            <w:noProof/>
          </w:rPr>
          <w:delText>blades</w:delText>
        </w:r>
      </w:del>
      <w:ins w:id="860" w:author="Sofie Spatharis" w:date="2025-09-17T15:19:00Z" w16du:dateUtc="2025-09-17T14:19:00Z">
        <w:r w:rsidR="001D328D">
          <w:rPr>
            <w:rFonts w:ascii="Aptos" w:hAnsi="Aptos"/>
            <w:noProof/>
          </w:rPr>
          <w:t>fronds</w:t>
        </w:r>
      </w:ins>
      <w:r w:rsidRPr="00410827">
        <w:rPr>
          <w:rFonts w:ascii="Aptos" w:hAnsi="Aptos"/>
          <w:noProof/>
        </w:rPr>
        <w:t xml:space="preserve"> exhibited earlier but lower-intensity colonisation in May, whereas </w:t>
      </w:r>
      <w:r w:rsidRPr="00410827">
        <w:rPr>
          <w:rFonts w:ascii="Aptos" w:hAnsi="Aptos"/>
          <w:i/>
          <w:iCs/>
          <w:noProof/>
        </w:rPr>
        <w:t>Saccharina</w:t>
      </w:r>
      <w:r w:rsidRPr="00410827">
        <w:rPr>
          <w:rFonts w:ascii="Aptos" w:hAnsi="Aptos"/>
          <w:noProof/>
        </w:rPr>
        <w:t xml:space="preserve"> supported a later yet considerably denser infestation, suggesting differences in host-specific susceptibility and timing of amphipod settlement.</w:t>
      </w:r>
      <w:r w:rsidR="007C37B1" w:rsidRPr="007C37B1">
        <w:rPr>
          <w:rFonts w:ascii="Aptos" w:eastAsia="Aptos" w:hAnsi="Aptos" w:cs="Arial"/>
        </w:rPr>
        <w:t xml:space="preserve"> </w:t>
      </w:r>
      <w:r w:rsidR="007C37B1" w:rsidRPr="4FDD748D">
        <w:rPr>
          <w:rFonts w:ascii="Aptos" w:eastAsia="Aptos" w:hAnsi="Aptos" w:cs="Arial"/>
        </w:rPr>
        <w:t xml:space="preserve">Other amphipod detections, including </w:t>
      </w:r>
      <w:proofErr w:type="spellStart"/>
      <w:r w:rsidR="007C37B1" w:rsidRPr="4FDD748D">
        <w:rPr>
          <w:rFonts w:ascii="Aptos" w:eastAsia="Aptos" w:hAnsi="Aptos" w:cs="Arial"/>
        </w:rPr>
        <w:t>Caprellidae</w:t>
      </w:r>
      <w:proofErr w:type="spellEnd"/>
      <w:r w:rsidR="007C37B1" w:rsidRPr="4FDD748D">
        <w:rPr>
          <w:rFonts w:ascii="Aptos" w:eastAsia="Aptos" w:hAnsi="Aptos" w:cs="Arial"/>
        </w:rPr>
        <w:t xml:space="preserve"> and Gammaridae, were observed on </w:t>
      </w:r>
      <w:del w:id="861" w:author="Sofie Spatharis" w:date="2025-09-17T15:19:00Z" w16du:dateUtc="2025-09-17T14:19:00Z">
        <w:r w:rsidR="007C37B1" w:rsidRPr="4FDD748D" w:rsidDel="001D328D">
          <w:rPr>
            <w:rFonts w:ascii="Aptos" w:eastAsia="Aptos" w:hAnsi="Aptos" w:cs="Arial"/>
          </w:rPr>
          <w:delText>blades</w:delText>
        </w:r>
      </w:del>
      <w:ins w:id="862" w:author="Sofie Spatharis" w:date="2025-09-17T15:19:00Z" w16du:dateUtc="2025-09-17T14:19:00Z">
        <w:r w:rsidR="001D328D">
          <w:rPr>
            <w:rFonts w:ascii="Aptos" w:eastAsia="Aptos" w:hAnsi="Aptos" w:cs="Arial"/>
          </w:rPr>
          <w:t>fronds</w:t>
        </w:r>
      </w:ins>
      <w:r w:rsidR="007C37B1" w:rsidRPr="4FDD748D">
        <w:rPr>
          <w:rFonts w:ascii="Aptos" w:eastAsia="Aptos" w:hAnsi="Aptos" w:cs="Arial"/>
        </w:rPr>
        <w:t xml:space="preserve"> but not identified </w:t>
      </w:r>
      <w:r w:rsidR="007C37B1">
        <w:rPr>
          <w:rFonts w:ascii="Aptos" w:eastAsia="Aptos" w:hAnsi="Aptos" w:cs="Arial"/>
        </w:rPr>
        <w:t>through</w:t>
      </w:r>
      <w:r w:rsidR="007C37B1" w:rsidRPr="4FDD748D">
        <w:rPr>
          <w:rFonts w:ascii="Aptos" w:eastAsia="Aptos" w:hAnsi="Aptos" w:cs="Arial"/>
        </w:rPr>
        <w:t xml:space="preserve"> eDNA</w:t>
      </w:r>
      <w:r w:rsidR="007C37B1">
        <w:rPr>
          <w:rFonts w:ascii="Aptos" w:eastAsia="Aptos" w:hAnsi="Aptos" w:cs="Arial"/>
        </w:rPr>
        <w:t xml:space="preserve"> which </w:t>
      </w:r>
      <w:r w:rsidR="007C37B1" w:rsidRPr="4FDD748D">
        <w:rPr>
          <w:rFonts w:ascii="Aptos" w:eastAsia="Aptos" w:hAnsi="Aptos" w:cs="Arial"/>
        </w:rPr>
        <w:t>sugges</w:t>
      </w:r>
      <w:r w:rsidR="007C37B1">
        <w:rPr>
          <w:rFonts w:ascii="Aptos" w:eastAsia="Aptos" w:hAnsi="Aptos" w:cs="Arial"/>
        </w:rPr>
        <w:t xml:space="preserve">ts </w:t>
      </w:r>
      <w:r w:rsidR="007C37B1" w:rsidRPr="4FDD748D">
        <w:rPr>
          <w:rFonts w:ascii="Aptos" w:eastAsia="Aptos" w:hAnsi="Aptos" w:cs="Arial"/>
        </w:rPr>
        <w:t xml:space="preserve">either low eDNA shedding or database limitations. </w:t>
      </w:r>
    </w:p>
    <w:p w14:paraId="35623D25" w14:textId="0C303ACE" w:rsidR="00CF40FE" w:rsidRDefault="009A7513" w:rsidP="00700D35">
      <w:pPr>
        <w:spacing w:line="276" w:lineRule="auto"/>
      </w:pPr>
      <w:r>
        <w:t>Although not distinctly identified by plankton microscopy, the eDNA dataset revealed presence of larvae or free-</w:t>
      </w:r>
      <w:r w:rsidR="00CF40FE">
        <w:t>floating</w:t>
      </w:r>
      <w:r>
        <w:t xml:space="preserve"> DNA from the gastropod nudibranch </w:t>
      </w:r>
      <w:r>
        <w:rPr>
          <w:i/>
          <w:iCs/>
        </w:rPr>
        <w:t>Doto coronata</w:t>
      </w:r>
      <w:r>
        <w:t xml:space="preserve">, a known predator of hydroids, including those of the genus </w:t>
      </w:r>
      <w:r>
        <w:rPr>
          <w:i/>
          <w:iCs/>
        </w:rPr>
        <w:t xml:space="preserve">Clytia </w:t>
      </w:r>
      <w:r>
        <w:rPr>
          <w:i/>
          <w:iCs/>
        </w:rPr>
        <w:fldChar w:fldCharType="begin"/>
      </w:r>
      <w:r w:rsidR="005B3A22">
        <w:rPr>
          <w:i/>
          <w:iCs/>
        </w:rPr>
        <w:instrText xml:space="preserve"> ADDIN EN.CITE &lt;EndNote&gt;&lt;Cite&gt;&lt;Author&gt;Martinsson&lt;/Author&gt;&lt;Year&gt;2021&lt;/Year&gt;&lt;RecNum&gt;214&lt;/RecNum&gt;&lt;DisplayText&gt;(Martinsson et al., 2021)&lt;/DisplayText&gt;&lt;record&gt;&lt;rec-number&gt;214&lt;/rec-number&gt;&lt;foreign-keys&gt;&lt;key app="EN" db-id="sx0sxtzakvvzdwexr2k5a5s6fr2dv9dsvdf0" timestamp="1756477379" guid="cb61b78c-527c-4ca5-b481-955e19af0dfe"&gt;214&lt;/key&gt;&lt;/foreign-keys&gt;&lt;ref-type name="Journal Article"&gt;17&lt;/ref-type&gt;&lt;contributors&gt;&lt;authors&gt;&lt;author&gt;Martinsson, Svante&lt;/author&gt;&lt;author&gt;Malmberg, Klas&lt;/author&gt;&lt;author&gt;Bakken, Torkild&lt;/author&gt;&lt;author&gt;Korshunova, Tatiana&lt;/author&gt;&lt;author&gt;Martynov, Alexander&lt;/author&gt;&lt;author&gt;Lundin, Kennet&lt;/author&gt;&lt;/authors&gt;&lt;/contributors&gt;&lt;titles&gt;&lt;title&gt;Species delimitation and phylogeny of&amp;#xD; Doto (Nudibranchia: Dotidae) from the Northeast Atlantic, with a discussion on food specialization&lt;/title&gt;&lt;secondary-title&gt;Journal of Zoological Systematics and Evolutionary Research&lt;/secondary-title&gt;&lt;/titles&gt;&lt;periodical&gt;&lt;full-title&gt;Journal of Zoological Systematics and Evolutionary Research&lt;/full-title&gt;&lt;/periodical&gt;&lt;pages&gt;1754-1774&lt;/pages&gt;&lt;volume&gt;59&lt;/volume&gt;&lt;number&gt;8&lt;/number&gt;&lt;section&gt;1754&lt;/section&gt;&lt;dates&gt;&lt;year&gt;2021&lt;/year&gt;&lt;/dates&gt;&lt;isbn&gt;0947-5745&amp;#xD;1439-0469&lt;/isbn&gt;&lt;urls&gt;&lt;/urls&gt;&lt;electronic-resource-num&gt;10.1111/jzs.12561&lt;/electronic-resource-num&gt;&lt;/record&gt;&lt;/Cite&gt;&lt;/EndNote&gt;</w:instrText>
      </w:r>
      <w:r>
        <w:rPr>
          <w:i/>
          <w:iCs/>
        </w:rPr>
        <w:fldChar w:fldCharType="separate"/>
      </w:r>
      <w:r>
        <w:rPr>
          <w:i/>
          <w:iCs/>
          <w:noProof/>
        </w:rPr>
        <w:t>(Martinsson et al., 2021)</w:t>
      </w:r>
      <w:r>
        <w:rPr>
          <w:i/>
          <w:iCs/>
        </w:rPr>
        <w:fldChar w:fldCharType="end"/>
      </w:r>
      <w:r>
        <w:rPr>
          <w:i/>
          <w:iCs/>
        </w:rPr>
        <w:t xml:space="preserve">. </w:t>
      </w:r>
      <w:r>
        <w:t xml:space="preserve">Here, </w:t>
      </w:r>
      <w:r>
        <w:rPr>
          <w:i/>
          <w:iCs/>
        </w:rPr>
        <w:t xml:space="preserve">D. coronata, </w:t>
      </w:r>
      <w:r>
        <w:t xml:space="preserve">was detected in in March eDNA samples concurrent with </w:t>
      </w:r>
      <w:r>
        <w:rPr>
          <w:i/>
          <w:iCs/>
        </w:rPr>
        <w:t xml:space="preserve">Clytia sp. </w:t>
      </w:r>
      <w:r>
        <w:t xml:space="preserve">signals (Fig. 3 and 5). This co-occurrence implies that predator-prey interactions may already be shaping </w:t>
      </w:r>
      <w:r w:rsidR="007C37B1">
        <w:t>early-stage</w:t>
      </w:r>
      <w:r>
        <w:t xml:space="preserve"> biofouling communities. Trophic dynamics such as these are difficult to capture though visual techniques but can be inferred from molecular approaches, </w:t>
      </w:r>
      <w:r w:rsidR="007C37B1">
        <w:t>highlighting</w:t>
      </w:r>
      <w:r>
        <w:t xml:space="preserve"> their potential in not only revealing fouling taxa diversity but also </w:t>
      </w:r>
      <w:r w:rsidR="007C37B1">
        <w:t xml:space="preserve">their ecological relationships. </w:t>
      </w:r>
      <w:r>
        <w:t xml:space="preserve">  </w:t>
      </w:r>
    </w:p>
    <w:p w14:paraId="4AD87272" w14:textId="482E937D" w:rsidR="00410827" w:rsidRDefault="007C37B1" w:rsidP="00700D35">
      <w:pPr>
        <w:spacing w:line="276" w:lineRule="auto"/>
        <w:rPr>
          <w:rFonts w:ascii="Aptos" w:eastAsia="Aptos" w:hAnsi="Aptos" w:cs="Arial"/>
        </w:rPr>
      </w:pPr>
      <w:r w:rsidRPr="4FDD748D">
        <w:rPr>
          <w:rFonts w:ascii="Aptos" w:eastAsia="Aptos" w:hAnsi="Aptos" w:cs="Arial"/>
        </w:rPr>
        <w:t xml:space="preserve">Overall, the integration of methods revealed both </w:t>
      </w:r>
      <w:r>
        <w:rPr>
          <w:rFonts w:ascii="Aptos" w:eastAsia="Aptos" w:hAnsi="Aptos" w:cs="Arial"/>
        </w:rPr>
        <w:t>clear alignment</w:t>
      </w:r>
      <w:r w:rsidRPr="4FDD748D">
        <w:rPr>
          <w:rFonts w:ascii="Aptos" w:eastAsia="Aptos" w:hAnsi="Aptos" w:cs="Arial"/>
        </w:rPr>
        <w:t xml:space="preserve"> and important mismatches, underscoring the strengths of eDNA for early detection and taxonomic specificity</w:t>
      </w:r>
      <w:r>
        <w:rPr>
          <w:rFonts w:ascii="Aptos" w:eastAsia="Aptos" w:hAnsi="Aptos" w:cs="Arial"/>
        </w:rPr>
        <w:t xml:space="preserve"> as well as highlight the complementary </w:t>
      </w:r>
      <w:r w:rsidRPr="4FDD748D">
        <w:rPr>
          <w:rFonts w:ascii="Aptos" w:eastAsia="Aptos" w:hAnsi="Aptos" w:cs="Arial"/>
        </w:rPr>
        <w:t xml:space="preserve">value of microscopy and blade surveys </w:t>
      </w:r>
      <w:r>
        <w:rPr>
          <w:rFonts w:ascii="Aptos" w:eastAsia="Aptos" w:hAnsi="Aptos" w:cs="Arial"/>
        </w:rPr>
        <w:t>in</w:t>
      </w:r>
      <w:r w:rsidRPr="4FDD748D">
        <w:rPr>
          <w:rFonts w:ascii="Aptos" w:eastAsia="Aptos" w:hAnsi="Aptos" w:cs="Arial"/>
        </w:rPr>
        <w:t xml:space="preserve"> confirming physical presence and quantifying settlement intensity.</w:t>
      </w:r>
    </w:p>
    <w:p w14:paraId="601B9058" w14:textId="77777777" w:rsidR="005B3A22" w:rsidRPr="00885FB7" w:rsidRDefault="005B3A22" w:rsidP="00700D35">
      <w:pPr>
        <w:spacing w:line="276" w:lineRule="auto"/>
        <w:rPr>
          <w:i/>
          <w:iCs/>
        </w:rPr>
      </w:pPr>
      <w:r w:rsidRPr="00885FB7">
        <w:rPr>
          <w:i/>
          <w:iCs/>
        </w:rPr>
        <w:t>eDNA vs microscopy – detection efficiency and mismatches</w:t>
      </w:r>
    </w:p>
    <w:p w14:paraId="1C7D64AD" w14:textId="02E8FD0C" w:rsidR="005B3A22" w:rsidRDefault="005B3A22" w:rsidP="00700D35">
      <w:pPr>
        <w:spacing w:line="276" w:lineRule="auto"/>
      </w:pPr>
      <w:r w:rsidRPr="005F5104">
        <w:t xml:space="preserve">This mirrors findings from a comparable study of fouling communities on settlement plates in a Portuguese port where metabarcoding consistently outperformed morphological identification, </w:t>
      </w:r>
      <w:r>
        <w:t>providing</w:t>
      </w:r>
      <w:r w:rsidRPr="005F5104">
        <w:t xml:space="preserve"> a far greater diversity of taxa and highlighting cryptic species that microscopy overlooked</w:t>
      </w:r>
      <w:r>
        <w:t xml:space="preserve"> </w:t>
      </w:r>
      <w:r>
        <w:fldChar w:fldCharType="begin"/>
      </w:r>
      <w:r>
        <w:instrText xml:space="preserve"> ADDIN EN.CITE &lt;EndNote&gt;&lt;Cite&gt;&lt;Author&gt;Azevedo&lt;/Author&gt;&lt;Year&gt;2020&lt;/Year&gt;&lt;RecNum&gt;199&lt;/RecNum&gt;&lt;DisplayText&gt;(Azevedo et al., 2020)&lt;/DisplayText&gt;&lt;record&gt;&lt;rec-number&gt;199&lt;/rec-number&gt;&lt;foreign-keys&gt;&lt;key app="EN" db-id="sx0sxtzakvvzdwexr2k5a5s6fr2dv9dsvdf0" timestamp="1756379533" guid="db737671-81ab-4b16-b5da-960c1c480c2f"&gt;199&lt;/key&gt;&lt;/foreign-keys&gt;&lt;ref-type name="Journal Article"&gt;17&lt;/ref-type&gt;&lt;contributors&gt;&lt;authors&gt;&lt;author&gt;Azevedo, J.&lt;/author&gt;&lt;author&gt;Antunes, J. T.&lt;/author&gt;&lt;author&gt;Machado, A. M.&lt;/author&gt;&lt;author&gt;Vasconcelos, V.&lt;/author&gt;&lt;author&gt;Leao, P. N.&lt;/author&gt;&lt;author&gt;Froufe, E.&lt;/author&gt;&lt;/authors&gt;&lt;/contributors&gt;&lt;auth-address&gt;Interdisciplinary Centre of Marine and Environmental Research, CIIMAR/CIMAR, Matosinhos, Portugal.&amp;#xD;Faculty of Sciences, University of Porto, Porto, Portugal.&amp;#xD;Interdisciplinary Centre of Marine and Environmental Research, CIIMAR/CIMAR, Matosinhos, Portugal. pleao@ciimar.up.pt.&amp;#xD;Interdisciplinary Centre of Marine and Environmental Research, CIIMAR/CIMAR, Matosinhos, Portugal. elsafroufe@gmail.com.&lt;/auth-address&gt;&lt;titles&gt;&lt;title&gt;Monitoring of biofouling communities in a Portuguese port using a combined morphological and metabarcoding approach&lt;/title&gt;&lt;secondary-title&gt;Sci Rep&lt;/secondary-title&gt;&lt;/titles&gt;&lt;periodical&gt;&lt;full-title&gt;Sci Rep&lt;/full-title&gt;&lt;/periodical&gt;&lt;pages&gt;13461&lt;/pages&gt;&lt;volume&gt;10&lt;/volume&gt;&lt;number&gt;1&lt;/number&gt;&lt;edition&gt;20200810&lt;/edition&gt;&lt;dates&gt;&lt;year&gt;2020&lt;/year&gt;&lt;pub-dates&gt;&lt;date&gt;Aug 10&lt;/date&gt;&lt;/pub-dates&gt;&lt;/dates&gt;&lt;isbn&gt;2045-2322 (Electronic)&amp;#xD;2045-2322 (Linking)&lt;/isbn&gt;&lt;accession-num&gt;32778680&lt;/accession-num&gt;&lt;urls&gt;&lt;related-urls&gt;&lt;url&gt;https://www.ncbi.nlm.nih.gov/pubmed/32778680&lt;/url&gt;&lt;/related-urls&gt;&lt;/urls&gt;&lt;custom1&gt;The authors declare no competing interests.&lt;/custom1&gt;&lt;custom2&gt;PMC7417558&lt;/custom2&gt;&lt;electronic-resource-num&gt;10.1038/s41598-020-70307-4&lt;/electronic-resource-num&gt;&lt;remote-database-name&gt;PubMed-not-MEDLINE&lt;/remote-database-name&gt;&lt;remote-database-provider&gt;NLM&lt;/remote-database-provider&gt;&lt;/record&gt;&lt;/Cite&gt;&lt;/EndNote&gt;</w:instrText>
      </w:r>
      <w:r>
        <w:fldChar w:fldCharType="separate"/>
      </w:r>
      <w:r>
        <w:rPr>
          <w:noProof/>
        </w:rPr>
        <w:t>(Azevedo et al., 2020)</w:t>
      </w:r>
      <w:r>
        <w:fldChar w:fldCharType="end"/>
      </w:r>
      <w:r w:rsidRPr="005F5104">
        <w:t xml:space="preserve">. </w:t>
      </w:r>
      <w:r w:rsidRPr="003A263E">
        <w:t>Although the degree of improvement varied across groups, metabarcoding consistently provided substantially higher taxonomic resolution than microscopy. For hydrozoans, eDNA resolved 25 distinct taxa, whereas microscopy identified only the broad class “Hydrozoa</w:t>
      </w:r>
      <w:r w:rsidR="00D260A7">
        <w:t>”</w:t>
      </w:r>
      <w:r w:rsidRPr="003A263E">
        <w:t>.</w:t>
      </w:r>
      <w:r>
        <w:t xml:space="preserve"> (Fig. 3).</w:t>
      </w:r>
      <w:r w:rsidRPr="003A263E">
        <w:t xml:space="preserve"> A similar contrast was seen for gastropods, with microscopy limited to class-level larvae while eDNA detected 22 individual species</w:t>
      </w:r>
      <w:r>
        <w:t xml:space="preserve"> (Fig. 6)</w:t>
      </w:r>
      <w:r w:rsidRPr="003A263E">
        <w:t xml:space="preserve">. In comparison, bryozoans, bivalves, and amphipods yielded more modest </w:t>
      </w:r>
      <w:r>
        <w:t>results</w:t>
      </w:r>
      <w:r w:rsidRPr="003A263E">
        <w:t>, with eDNA detecting only 3–4 species per group beyond the broad</w:t>
      </w:r>
      <w:r>
        <w:t>er microscopic findings (Figs. 2,4 and 5)</w:t>
      </w:r>
      <w:r w:rsidRPr="003A263E">
        <w:t xml:space="preserve">. These differences </w:t>
      </w:r>
      <w:r>
        <w:t>may</w:t>
      </w:r>
      <w:r w:rsidRPr="003A263E">
        <w:t xml:space="preserve"> reflect</w:t>
      </w:r>
      <w:r>
        <w:t xml:space="preserve"> </w:t>
      </w:r>
      <w:r w:rsidRPr="003A263E">
        <w:t xml:space="preserve">the true diversity of the sampled communities </w:t>
      </w:r>
      <w:r>
        <w:t xml:space="preserve">however more likely illustrate the </w:t>
      </w:r>
      <w:r w:rsidRPr="003A263E">
        <w:t>relative completeness of available barcode reference databases</w:t>
      </w:r>
      <w:r>
        <w:t xml:space="preserve"> utilised for COI which </w:t>
      </w:r>
      <w:r w:rsidRPr="003A263E">
        <w:t>appear more comprehensive for hydrozoans and gastropods than for the other tax</w:t>
      </w:r>
      <w:r>
        <w:t xml:space="preserve">a. </w:t>
      </w:r>
      <w:r w:rsidRPr="007A4AD1">
        <w:t xml:space="preserve">This underscores the urgent need for a more taxonomically comprehensive COI reference database for global zooplankton, which would greatly enhance the accuracy of eDNA and barcoding approaches and </w:t>
      </w:r>
      <w:r w:rsidRPr="007A4AD1">
        <w:lastRenderedPageBreak/>
        <w:t>strengthen their value across fisheries management, climate change monitoring, and broader ecological research</w:t>
      </w:r>
      <w:r>
        <w:t xml:space="preserve"> </w:t>
      </w:r>
      <w:r>
        <w:fldChar w:fldCharType="begin">
          <w:fldData xml:space="preserve">PEVuZE5vdGU+PENpdGU+PEF1dGhvcj5CdWNrbGluPC9BdXRob3I+PFllYXI+MjAyMTwvWWVhcj48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</w:fldData>
        </w:fldChar>
      </w:r>
      <w:r>
        <w:instrText xml:space="preserve"> ADDIN EN.CITE </w:instrText>
      </w:r>
      <w:r>
        <w:fldChar w:fldCharType="begin">
          <w:fldData xml:space="preserve">PEVuZE5vdGU+PENpdGU+PEF1dGhvcj5CdWNrbGluPC9BdXRob3I+PFllYXI+MjAyMTwvWWVhcj48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</w:fldData>
        </w:fldChar>
      </w:r>
      <w:r>
        <w:instrText xml:space="preserve"> ADDIN EN.CITE.DATA </w:instrText>
      </w:r>
      <w:r>
        <w:fldChar w:fldCharType="end"/>
      </w:r>
      <w:r>
        <w:fldChar w:fldCharType="separate"/>
      </w:r>
      <w:r>
        <w:rPr>
          <w:noProof/>
        </w:rPr>
        <w:t>(Bucklin et al., 2021, Keck et al., 2022)</w:t>
      </w:r>
      <w:r>
        <w:fldChar w:fldCharType="end"/>
      </w:r>
      <w:r>
        <w:t xml:space="preserve">. </w:t>
      </w:r>
    </w:p>
    <w:p w14:paraId="118BF91F" w14:textId="77777777" w:rsidR="005B3A22" w:rsidRDefault="005B3A22" w:rsidP="00700D35">
      <w:pPr>
        <w:spacing w:line="276" w:lineRule="auto"/>
      </w:pPr>
      <w:r w:rsidRPr="002514D1">
        <w:t>A recurring feature within the molecular dataset was the presence of dropouts</w:t>
      </w:r>
      <w:r>
        <w:t xml:space="preserve">, </w:t>
      </w:r>
      <w:r w:rsidRPr="002514D1">
        <w:t>instances where a species produced a strong eDNA signal in one sampling month but then failed to be detected in subsequent months</w:t>
      </w:r>
      <w:r>
        <w:t xml:space="preserve"> </w:t>
      </w:r>
      <w:r w:rsidRPr="002514D1">
        <w:t xml:space="preserve">despite </w:t>
      </w:r>
      <w:r>
        <w:t xml:space="preserve">its continued </w:t>
      </w:r>
      <w:r w:rsidRPr="002514D1">
        <w:t xml:space="preserve">observation </w:t>
      </w:r>
      <w:r>
        <w:t>via</w:t>
      </w:r>
      <w:r w:rsidRPr="002514D1">
        <w:t xml:space="preserve"> microscopy. For example, bryozoan cyphonautes were consistently recorded microscopically between September and March and again from midsummer onwards</w:t>
      </w:r>
      <w:r>
        <w:t xml:space="preserve"> (Fig. 2)</w:t>
      </w:r>
      <w:r w:rsidRPr="002514D1">
        <w:t xml:space="preserve">. In contrast, eDNA signals for key bryozoans such as </w:t>
      </w:r>
      <w:r w:rsidRPr="000A36EA">
        <w:rPr>
          <w:i/>
          <w:iCs/>
        </w:rPr>
        <w:t xml:space="preserve">Electra </w:t>
      </w:r>
      <w:proofErr w:type="spellStart"/>
      <w:r w:rsidRPr="000A36EA">
        <w:rPr>
          <w:i/>
          <w:iCs/>
        </w:rPr>
        <w:t>pilosa</w:t>
      </w:r>
      <w:proofErr w:type="spellEnd"/>
      <w:r w:rsidRPr="002514D1">
        <w:t xml:space="preserve"> </w:t>
      </w:r>
      <w:r w:rsidRPr="00367008">
        <w:rPr>
          <w:i/>
          <w:iCs/>
        </w:rPr>
        <w:t>and Membranipora membranacea</w:t>
      </w:r>
      <w:r w:rsidRPr="002514D1">
        <w:t xml:space="preserve"> peaked in autumn and spring but were intermittently absent at other times, including periods when plankton counts remained high and blade coverage </w:t>
      </w:r>
      <w:r w:rsidRPr="000A36EA">
        <w:t>reached its maximum in late July</w:t>
      </w:r>
      <w:r>
        <w:t xml:space="preserve"> (Fig.2)</w:t>
      </w:r>
      <w:r w:rsidRPr="000A36EA">
        <w:t>. At the point when colonies reached their</w:t>
      </w:r>
      <w:r>
        <w:t xml:space="preserve"> highest </w:t>
      </w:r>
      <w:r w:rsidRPr="000A36EA">
        <w:t>coverage, it would be expected that processes such as shedding, tissue decay, and DNA release from sloughing would generate abundant genetic material in the surrounding water, making these taxa readily detectable by eDN</w:t>
      </w:r>
      <w:r>
        <w:t>A</w:t>
      </w:r>
      <w:r w:rsidRPr="000A36EA">
        <w:t>. The absence of a molecular signal during this period, despite high levels of visible fouling</w:t>
      </w:r>
      <w:r>
        <w:t xml:space="preserve"> </w:t>
      </w:r>
      <w:r w:rsidRPr="000A36EA">
        <w:t xml:space="preserve">underscores the problem of dropouts and </w:t>
      </w:r>
      <w:r>
        <w:t>infers m</w:t>
      </w:r>
      <w:r w:rsidRPr="000A36EA">
        <w:t>ethodological limitations</w:t>
      </w:r>
      <w:r>
        <w:t xml:space="preserve">. For example, the </w:t>
      </w:r>
      <w:r w:rsidRPr="002514D1">
        <w:t xml:space="preserve">lack of </w:t>
      </w:r>
      <w:r>
        <w:t xml:space="preserve">and effective </w:t>
      </w:r>
      <w:r w:rsidRPr="002514D1">
        <w:t>universal primer across</w:t>
      </w:r>
      <w:r>
        <w:t xml:space="preserve"> a</w:t>
      </w:r>
      <w:r w:rsidRPr="002514D1">
        <w:t xml:space="preserve"> diverse phyla</w:t>
      </w:r>
      <w:r>
        <w:t xml:space="preserve"> range</w:t>
      </w:r>
      <w:r w:rsidRPr="002514D1">
        <w:t xml:space="preserve"> can </w:t>
      </w:r>
      <w:r>
        <w:t>cause</w:t>
      </w:r>
      <w:r w:rsidRPr="002514D1">
        <w:t xml:space="preserve"> amplification biases </w:t>
      </w:r>
      <w:r>
        <w:t>leading to these</w:t>
      </w:r>
      <w:r w:rsidRPr="002514D1">
        <w:t xml:space="preserve"> detection</w:t>
      </w:r>
      <w:r>
        <w:t xml:space="preserve"> inconsistencies</w:t>
      </w:r>
      <w:r w:rsidRPr="002514D1">
        <w:t xml:space="preserve"> (Borrell et al., 2017).</w:t>
      </w:r>
      <w:r>
        <w:t xml:space="preserve">  </w:t>
      </w:r>
      <w:r w:rsidRPr="00367008">
        <w:t>A recent study on planktonic threats in salmon aquaculture reported comparable discrepancies between microscopic and molecular approaches, with metabarcoding showing limited predictive capacity for organismal abundance and considerable variation in detection sensitivity</w:t>
      </w:r>
      <w:r>
        <w:t xml:space="preserve"> </w:t>
      </w:r>
      <w:r>
        <w:fldChar w:fldCharType="begin"/>
      </w:r>
      <w:r>
        <w:instrText xml:space="preserve"> ADDIN EN.CITE &lt;EndNote&gt;&lt;Cite&gt;&lt;Author&gt;Algueró</w:instrText>
      </w:r>
      <w:r>
        <w:rPr>
          <w:rFonts w:ascii="Cambria Math" w:hAnsi="Cambria Math" w:cs="Cambria Math"/>
        </w:rPr>
        <w:instrText>‐</w:instrText>
      </w:r>
      <w:r>
        <w:instrText>Mu</w:instrText>
      </w:r>
      <w:r>
        <w:rPr>
          <w:rFonts w:ascii="Aptos" w:hAnsi="Aptos" w:cs="Aptos"/>
        </w:rPr>
        <w:instrText>ñ</w:instrText>
      </w:r>
      <w:r>
        <w:instrText>iz&lt;/Author&gt;&lt;Year&gt;2024&lt;/Year&gt;&lt;RecNum&gt;24&lt;/RecNum&gt;&lt;DisplayText&gt;(Alguer</w:instrText>
      </w:r>
      <w:r>
        <w:rPr>
          <w:rFonts w:ascii="Aptos" w:hAnsi="Aptos" w:cs="Aptos"/>
        </w:rPr>
        <w:instrText>ó</w:instrText>
      </w:r>
      <w:r>
        <w:rPr>
          <w:rFonts w:ascii="Cambria Math" w:hAnsi="Cambria Math" w:cs="Cambria Math"/>
        </w:rPr>
        <w:instrText>‐</w:instrText>
      </w:r>
      <w:r>
        <w:instrText>Mu</w:instrText>
      </w:r>
      <w:r>
        <w:rPr>
          <w:rFonts w:ascii="Aptos" w:hAnsi="Aptos" w:cs="Aptos"/>
        </w:rPr>
        <w:instrText>ñ</w:instrText>
      </w:r>
      <w:r>
        <w:instrText>iz et al., 2024)&lt;/DisplayText&gt;&lt;record&gt;&lt;rec-number&gt;24&lt;/rec-number&gt;&lt;foreign-keys&gt;&lt;key app="EN" db-id="sx0sxtzakvvzdwexr2k5a5s6fr2dv9dsvdf0" timestamp="1734610180" guid="42fb85d1-468b-401c-9e10-e8357ea5957c"&gt;24&lt;/key&gt;&lt;/foreign-keys&gt;&lt;ref-type name="Journal Article"&gt;17&lt;/ref-type&gt;&lt;contributors&gt;&lt;authors&gt;&lt;author&gt;Alguer</w:instrText>
      </w:r>
      <w:r>
        <w:rPr>
          <w:rFonts w:ascii="Aptos" w:hAnsi="Aptos" w:cs="Aptos"/>
        </w:rPr>
        <w:instrText>ó</w:instrText>
      </w:r>
      <w:r>
        <w:rPr>
          <w:rFonts w:ascii="Cambria Math" w:hAnsi="Cambria Math" w:cs="Cambria Math"/>
        </w:rPr>
        <w:instrText>‐</w:instrText>
      </w:r>
      <w:r>
        <w:instrText>Mu</w:instrText>
      </w:r>
      <w:r>
        <w:rPr>
          <w:rFonts w:ascii="Aptos" w:hAnsi="Aptos" w:cs="Aptos"/>
        </w:rPr>
        <w:instrText>ñ</w:instrText>
      </w:r>
      <w:r>
        <w:instrText>iz, Mar</w:instrText>
      </w:r>
      <w:r>
        <w:rPr>
          <w:rFonts w:ascii="Aptos" w:hAnsi="Aptos" w:cs="Aptos"/>
        </w:rPr>
        <w:instrText>í</w:instrText>
      </w:r>
      <w:r>
        <w:instrText>a&lt;/author&gt;&lt;author&gt;Spatharis, Sofie&lt;/author&gt;&lt;author&gt;Dwyer, Toni&lt;/author&gt;&lt;author&gt;de Noia, Michele&lt;/author&gt;&lt;author&gt;Cheaib, Bachar&lt;/author&gt;&lt;author&gt;Liu, Yee Wan&lt;/author&gt;&lt;author&gt;Robertson, Brendan A&lt;/author&gt;&lt;author&gt;Johnstone, Calum&lt;/author&gt;&lt;author&gt;Welsh, Jennifer&lt;/author&gt;&lt;author&gt;Macphee, Annabell&lt;/author&gt;&lt;author&gt;Mazurkiewicz, Marta&lt;/author&gt;&lt;author&gt;Bickerdike, Ralph&lt;/author&gt;&lt;author&gt;Migaud, Hervé&lt;/author&gt;&lt;author&gt;McGhee, Clara&lt;/author&gt;&lt;author&gt;Præbel, Kim&lt;/author&gt;&lt;author&gt;Llewellyn, Martin&lt;/author&gt;&lt;/authors&gt;&lt;/contributors&gt;&lt;titles&gt;&lt;title&gt;High</w:instrText>
      </w:r>
      <w:r>
        <w:rPr>
          <w:rFonts w:ascii="Cambria Math" w:hAnsi="Cambria Math" w:cs="Cambria Math"/>
        </w:rPr>
        <w:instrText>‐</w:instrText>
      </w:r>
      <w:r>
        <w:instrText>Resolution Longitudinal eDNA Metabarcoding and Morphological Tracking of Planktonic Threats to Salmon Aquaculture&lt;/title&gt;&lt;secondary-title&gt;Environmental DNA&lt;/secondary-title&gt;&lt;/titles&gt;&lt;periodical&gt;&lt;full-title&gt;Environmental DNA&lt;/full-title&gt;&lt;/periodical&gt;&lt;volume&gt;6&lt;/volume&gt;&lt;number&gt;5&lt;/number&gt;&lt;dates&gt;&lt;year&gt;2024&lt;/year&gt;&lt;/dates&gt;&lt;isbn&gt;2637-4943&amp;#xD;2637-4943&lt;/isbn&gt;&lt;urls&gt;&lt;/urls&gt;&lt;electronic-resource-num&gt;10.1002/edn3.70005&lt;/electronic-resource-num&gt;&lt;/record&gt;&lt;/Cite&gt;&lt;/EndNote&gt;</w:instrText>
      </w:r>
      <w:r>
        <w:fldChar w:fldCharType="separate"/>
      </w:r>
      <w:r>
        <w:rPr>
          <w:noProof/>
        </w:rPr>
        <w:t>(Algueró</w:t>
      </w:r>
      <w:r>
        <w:rPr>
          <w:rFonts w:ascii="Cambria Math" w:hAnsi="Cambria Math" w:cs="Cambria Math"/>
          <w:noProof/>
        </w:rPr>
        <w:t>‐</w:t>
      </w:r>
      <w:r>
        <w:rPr>
          <w:noProof/>
        </w:rPr>
        <w:t>Mu</w:t>
      </w:r>
      <w:r>
        <w:rPr>
          <w:rFonts w:ascii="Aptos" w:hAnsi="Aptos" w:cs="Aptos"/>
          <w:noProof/>
        </w:rPr>
        <w:t>ñ</w:t>
      </w:r>
      <w:r>
        <w:rPr>
          <w:noProof/>
        </w:rPr>
        <w:t>iz et al., 2024)</w:t>
      </w:r>
      <w:r>
        <w:fldChar w:fldCharType="end"/>
      </w:r>
      <w:r w:rsidRPr="00367008">
        <w:t xml:space="preserve">. </w:t>
      </w:r>
      <w:r>
        <w:t xml:space="preserve">The authors also reported that </w:t>
      </w:r>
      <w:r w:rsidRPr="00367008">
        <w:t xml:space="preserve">each method identified species that the other failed to detect, underscoring the limitations and complementarity of both visual and molecular diagnostics </w:t>
      </w:r>
      <w:r>
        <w:fldChar w:fldCharType="begin"/>
      </w:r>
      <w:r>
        <w:instrText xml:space="preserve"> ADDIN EN.CITE &lt;EndNote&gt;&lt;Cite&gt;&lt;Author&gt;Algueró</w:instrText>
      </w:r>
      <w:r>
        <w:rPr>
          <w:rFonts w:ascii="Cambria Math" w:hAnsi="Cambria Math" w:cs="Cambria Math"/>
        </w:rPr>
        <w:instrText>‐</w:instrText>
      </w:r>
      <w:r>
        <w:instrText>Mu</w:instrText>
      </w:r>
      <w:r>
        <w:rPr>
          <w:rFonts w:ascii="Aptos" w:hAnsi="Aptos" w:cs="Aptos"/>
        </w:rPr>
        <w:instrText>ñ</w:instrText>
      </w:r>
      <w:r>
        <w:instrText>iz&lt;/Author&gt;&lt;Year&gt;2024&lt;/Year&gt;&lt;RecNum&gt;24&lt;/RecNum&gt;&lt;DisplayText&gt;(Alguer</w:instrText>
      </w:r>
      <w:r>
        <w:rPr>
          <w:rFonts w:ascii="Aptos" w:hAnsi="Aptos" w:cs="Aptos"/>
        </w:rPr>
        <w:instrText>ó</w:instrText>
      </w:r>
      <w:r>
        <w:rPr>
          <w:rFonts w:ascii="Cambria Math" w:hAnsi="Cambria Math" w:cs="Cambria Math"/>
        </w:rPr>
        <w:instrText>‐</w:instrText>
      </w:r>
      <w:r>
        <w:instrText>Mu</w:instrText>
      </w:r>
      <w:r>
        <w:rPr>
          <w:rFonts w:ascii="Aptos" w:hAnsi="Aptos" w:cs="Aptos"/>
        </w:rPr>
        <w:instrText>ñ</w:instrText>
      </w:r>
      <w:r>
        <w:instrText>iz et al., 2024)&lt;/DisplayText&gt;&lt;record&gt;&lt;rec-number&gt;24&lt;/rec-number&gt;&lt;foreign-keys&gt;&lt;key app="EN" db-id="sx0sxtzakvvzdwexr2k5a5s6fr2dv9dsvdf0" timestamp="1734610180" guid="42fb85d1-468b-401c-9e10-e8357ea5957c"&gt;24&lt;/key&gt;&lt;/foreign-keys&gt;&lt;ref-type name="Journal Article"&gt;17&lt;/ref-type&gt;&lt;contributors&gt;&lt;authors&gt;&lt;author&gt;Alguer</w:instrText>
      </w:r>
      <w:r>
        <w:rPr>
          <w:rFonts w:ascii="Aptos" w:hAnsi="Aptos" w:cs="Aptos"/>
        </w:rPr>
        <w:instrText>ó</w:instrText>
      </w:r>
      <w:r>
        <w:rPr>
          <w:rFonts w:ascii="Cambria Math" w:hAnsi="Cambria Math" w:cs="Cambria Math"/>
        </w:rPr>
        <w:instrText>‐</w:instrText>
      </w:r>
      <w:r>
        <w:instrText>Mu</w:instrText>
      </w:r>
      <w:r>
        <w:rPr>
          <w:rFonts w:ascii="Aptos" w:hAnsi="Aptos" w:cs="Aptos"/>
        </w:rPr>
        <w:instrText>ñ</w:instrText>
      </w:r>
      <w:r>
        <w:instrText>iz, Mar</w:instrText>
      </w:r>
      <w:r>
        <w:rPr>
          <w:rFonts w:ascii="Aptos" w:hAnsi="Aptos" w:cs="Aptos"/>
        </w:rPr>
        <w:instrText>í</w:instrText>
      </w:r>
      <w:r>
        <w:instrText>a&lt;/author&gt;&lt;author&gt;Spatharis, Sofie&lt;/author&gt;&lt;author&gt;Dwyer, Toni&lt;/author&gt;&lt;author&gt;de Noia, Michele&lt;/author&gt;&lt;author&gt;Cheaib, Bachar&lt;/author&gt;&lt;author&gt;Liu, Yee Wan&lt;/author&gt;&lt;author&gt;Robertson, Brendan A&lt;/author&gt;&lt;author&gt;Johnstone, Calum&lt;/author&gt;&lt;author&gt;Welsh, Jennifer&lt;/author&gt;&lt;author&gt;Macphee, Annabell&lt;/author&gt;&lt;author&gt;Mazurkiewicz, Marta&lt;/author&gt;&lt;author&gt;Bickerdike, Ralph&lt;/author&gt;&lt;author&gt;Migaud, Hervé&lt;/author&gt;&lt;author&gt;McGhee, Clara&lt;/author&gt;&lt;author&gt;Præbel, Kim&lt;/author&gt;&lt;author&gt;Llewellyn, Martin&lt;/author&gt;&lt;/authors&gt;&lt;/contributors&gt;&lt;titles&gt;&lt;title&gt;High</w:instrText>
      </w:r>
      <w:r>
        <w:rPr>
          <w:rFonts w:ascii="Cambria Math" w:hAnsi="Cambria Math" w:cs="Cambria Math"/>
        </w:rPr>
        <w:instrText>‐</w:instrText>
      </w:r>
      <w:r>
        <w:instrText>Resolution Longitudinal eDNA Metabarcoding and Morphological Tracking of Planktonic Threats to Salmon Aquaculture&lt;/title&gt;&lt;secondary-title&gt;Environmental DNA&lt;/secondary-title&gt;&lt;/titles&gt;&lt;periodical&gt;&lt;full-title&gt;Environmental DNA&lt;/full-title&gt;&lt;/periodical&gt;&lt;volume&gt;6&lt;/volume&gt;&lt;number&gt;5&lt;/number&gt;&lt;dates&gt;&lt;year&gt;2024&lt;/year&gt;&lt;/dates&gt;&lt;isbn&gt;2637-4943&amp;#xD;2637-4943&lt;/isbn&gt;&lt;urls&gt;&lt;/urls&gt;&lt;electronic-resource-num&gt;10.1002/edn3.70005&lt;/electronic-resource-num&gt;&lt;/record&gt;&lt;/Cite&gt;&lt;/EndNote&gt;</w:instrText>
      </w:r>
      <w:r>
        <w:fldChar w:fldCharType="separate"/>
      </w:r>
      <w:r>
        <w:rPr>
          <w:noProof/>
        </w:rPr>
        <w:t>(Algueró</w:t>
      </w:r>
      <w:r>
        <w:rPr>
          <w:rFonts w:ascii="Cambria Math" w:hAnsi="Cambria Math" w:cs="Cambria Math"/>
          <w:noProof/>
        </w:rPr>
        <w:t>‐</w:t>
      </w:r>
      <w:r>
        <w:rPr>
          <w:noProof/>
        </w:rPr>
        <w:t>Mu</w:t>
      </w:r>
      <w:r>
        <w:rPr>
          <w:rFonts w:ascii="Aptos" w:hAnsi="Aptos" w:cs="Aptos"/>
          <w:noProof/>
        </w:rPr>
        <w:t>ñ</w:t>
      </w:r>
      <w:r>
        <w:rPr>
          <w:noProof/>
        </w:rPr>
        <w:t>iz et al., 2024)</w:t>
      </w:r>
      <w:r>
        <w:fldChar w:fldCharType="end"/>
      </w:r>
      <w:r w:rsidRPr="00367008">
        <w:t>.</w:t>
      </w:r>
      <w:r>
        <w:t xml:space="preserve"> Robustness of molecular data can be improved by employing multiple genetic markers simultaneously which has proven effective in minimising primer-driven taxonomic bias and improving detection sensitivity of small or cryptic organisms, a recognised limitation in metabarcoding studies </w:t>
      </w:r>
      <w:r>
        <w:fldChar w:fldCharType="begin">
          <w:fldData xml:space="preserve">PEVuZE5vdGU+PENpdGU+PEF1dGhvcj5BemV2ZWRvPC9BdXRob3I+PFllYXI+MjAyMDwvWWVhcj48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</w:fldData>
        </w:fldChar>
      </w:r>
      <w:r>
        <w:instrText xml:space="preserve"> ADDIN EN.CITE </w:instrText>
      </w:r>
      <w:r>
        <w:fldChar w:fldCharType="begin">
          <w:fldData xml:space="preserve">PEVuZE5vdGU+PENpdGU+PEF1dGhvcj5BemV2ZWRvPC9BdXRob3I+PFllYXI+MjAyMDwvWWVhcj48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</w:fldData>
        </w:fldChar>
      </w:r>
      <w:r>
        <w:instrText xml:space="preserve"> ADDIN EN.CITE.DATA </w:instrText>
      </w:r>
      <w:r>
        <w:fldChar w:fldCharType="end"/>
      </w:r>
      <w:r>
        <w:fldChar w:fldCharType="separate"/>
      </w:r>
      <w:r>
        <w:rPr>
          <w:noProof/>
        </w:rPr>
        <w:t>(Azevedo et al., 2020, Algueró</w:t>
      </w:r>
      <w:r>
        <w:rPr>
          <w:rFonts w:ascii="Cambria Math" w:hAnsi="Cambria Math" w:cs="Cambria Math"/>
          <w:noProof/>
        </w:rPr>
        <w:t>‐</w:t>
      </w:r>
      <w:r>
        <w:rPr>
          <w:noProof/>
        </w:rPr>
        <w:t>Mu</w:t>
      </w:r>
      <w:r>
        <w:rPr>
          <w:rFonts w:ascii="Aptos" w:hAnsi="Aptos" w:cs="Aptos"/>
          <w:noProof/>
        </w:rPr>
        <w:t>ñ</w:t>
      </w:r>
      <w:r>
        <w:rPr>
          <w:noProof/>
        </w:rPr>
        <w:t>iz et al., 2024)</w:t>
      </w:r>
      <w:r>
        <w:fldChar w:fldCharType="end"/>
      </w:r>
      <w:r>
        <w:t>.</w:t>
      </w:r>
    </w:p>
    <w:p w14:paraId="41E0DD8C" w14:textId="77777777" w:rsidR="005B3A22" w:rsidRPr="00885FB7" w:rsidRDefault="005B3A22" w:rsidP="00700D35">
      <w:pPr>
        <w:spacing w:line="276" w:lineRule="auto"/>
        <w:rPr>
          <w:i/>
          <w:iCs/>
        </w:rPr>
      </w:pPr>
      <w:r w:rsidRPr="00885FB7">
        <w:rPr>
          <w:i/>
          <w:iCs/>
        </w:rPr>
        <w:t>Host-specific susceptibility</w:t>
      </w:r>
    </w:p>
    <w:p w14:paraId="6AA0220B" w14:textId="0441EF5C" w:rsidR="005B3A22" w:rsidRDefault="005B3A22" w:rsidP="00700D35">
      <w:pPr>
        <w:spacing w:line="276" w:lineRule="auto"/>
      </w:pPr>
      <w:r>
        <w:t xml:space="preserve">It is well established that the bryozoans cause major issues for the northeast Atlantic seaweed industry with encrusting colonies causing tissue necrosis and reducing harvestable biomass </w:t>
      </w:r>
      <w:r>
        <w:fldChar w:fldCharType="begin">
          <w:fldData xml:space="preserve">PEVuZE5vdGU+PENpdGU+PEF1dGhvcj5Gb3Jib3JkPC9BdXRob3I+PFllYXI+MjAyMDwvWWVhcj48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</w:fldData>
        </w:fldChar>
      </w:r>
      <w:r>
        <w:instrText xml:space="preserve"> ADDIN EN.CITE </w:instrText>
      </w:r>
      <w:r>
        <w:fldChar w:fldCharType="begin">
          <w:fldData xml:space="preserve">PEVuZE5vdGU+PENpdGU+PEF1dGhvcj5Gb3Jib3JkPC9BdXRob3I+PFllYXI+MjAyMDwvWWVhcj48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</w:fldData>
        </w:fldChar>
      </w:r>
      <w:r>
        <w:instrText xml:space="preserve"> ADDIN EN.CITE.DATA </w:instrText>
      </w:r>
      <w:r>
        <w:fldChar w:fldCharType="end"/>
      </w:r>
      <w:r>
        <w:fldChar w:fldCharType="separate"/>
      </w:r>
      <w:r>
        <w:rPr>
          <w:noProof/>
        </w:rPr>
        <w:t>(Forbord et al., 2020, Førde et al., 2015)</w:t>
      </w:r>
      <w:r>
        <w:fldChar w:fldCharType="end"/>
      </w:r>
      <w:r>
        <w:t xml:space="preserve">. </w:t>
      </w:r>
      <w:r>
        <w:rPr>
          <w:i/>
          <w:iCs/>
        </w:rPr>
        <w:t>Saccharina</w:t>
      </w:r>
      <w:r>
        <w:t xml:space="preserve"> </w:t>
      </w:r>
      <w:r>
        <w:rPr>
          <w:i/>
          <w:iCs/>
        </w:rPr>
        <w:t xml:space="preserve">latissima </w:t>
      </w:r>
      <w:r>
        <w:t xml:space="preserve">infestation showed an explosive increase in coverage, rising from negligible levels in June to approximately 90% coverage on some </w:t>
      </w:r>
      <w:del w:id="863" w:author="Sofie Spatharis" w:date="2025-09-17T15:19:00Z" w16du:dateUtc="2025-09-17T14:19:00Z">
        <w:r w:rsidDel="001D328D">
          <w:delText>blades</w:delText>
        </w:r>
      </w:del>
      <w:ins w:id="864" w:author="Sofie Spatharis" w:date="2025-09-17T15:19:00Z" w16du:dateUtc="2025-09-17T14:19:00Z">
        <w:r w:rsidR="001D328D">
          <w:t>fronds</w:t>
        </w:r>
      </w:ins>
      <w:r>
        <w:t xml:space="preserve"> by July (Fig.8). The rapid increase in coverage highlights a clear tipping point in colonisation dynamics between initial observable settlement and severe infestation. Known environmental drivers of bryozoan growth include rising summer temperature and hydrodynamic conditions </w:t>
      </w:r>
      <w:r>
        <w:fldChar w:fldCharType="begin"/>
      </w:r>
      <w:r>
        <w:instrText xml:space="preserve"> ADDIN EN.CITE &lt;EndNote&gt;&lt;Cite&gt;&lt;Author&gt;Saunders&lt;/Author&gt;&lt;Year&gt;2007&lt;/Year&gt;&lt;RecNum&gt;140&lt;/RecNum&gt;&lt;DisplayText&gt;(Saunders and Metaxas, 2007)&lt;/DisplayText&gt;&lt;record&gt;&lt;rec-number&gt;140&lt;/rec-number&gt;&lt;foreign-keys&gt;&lt;key app="EN" db-id="sx0sxtzakvvzdwexr2k5a5s6fr2dv9dsvdf0" timestamp="1738685150" guid="f639f255-7989-4b37-92bf-af9792eb6623"&gt;140&lt;/key&gt;&lt;/foreign-keys&gt;&lt;ref-type name="Journal Article"&gt;17&lt;/ref-type&gt;&lt;contributors&gt;&lt;authors&gt;&lt;author&gt;Saunders, M.&lt;/author&gt;&lt;author&gt;Metaxas, A.&lt;/author&gt;&lt;/authors&gt;&lt;/contributors&gt;&lt;titles&gt;&lt;title&gt;Temperature explains settlement patterns of the introduced bryozoan Membranipora membranacea in Nova Scotia, Canada&lt;/title&gt;&lt;secondary-title&gt;Marine Ecology Progress Series&lt;/secondary-title&gt;&lt;/titles&gt;&lt;periodical&gt;&lt;full-title&gt;Marine ecology progress series&lt;/full-title&gt;&lt;/periodical&gt;&lt;pages&gt;95-106&lt;/pages&gt;&lt;volume&gt;344&lt;/volume&gt;&lt;section&gt;95&lt;/section&gt;&lt;dates&gt;&lt;year&gt;2007&lt;/year&gt;&lt;/dates&gt;&lt;isbn&gt;0171-8630&amp;#xD;1616-1599&lt;/isbn&gt;&lt;urls&gt;&lt;/urls&gt;&lt;electronic-resource-num&gt;10.3354/meps06924&lt;/electronic-resource-num&gt;&lt;/record&gt;&lt;/Cite&gt;&lt;/EndNote&gt;</w:instrText>
      </w:r>
      <w:r>
        <w:fldChar w:fldCharType="separate"/>
      </w:r>
      <w:r>
        <w:rPr>
          <w:noProof/>
        </w:rPr>
        <w:t>(Saunders and Metaxas, 2007)</w:t>
      </w:r>
      <w:r>
        <w:fldChar w:fldCharType="end"/>
      </w:r>
      <w:r>
        <w:t xml:space="preserve">. Although environmental data were beyond the scope of this study, it is likely that seasonal temperature increases contributed to the observed fouling maxima. These results are consistent within findings from Norwegian cultivation sites, where </w:t>
      </w:r>
      <w:r>
        <w:rPr>
          <w:i/>
          <w:iCs/>
        </w:rPr>
        <w:t xml:space="preserve">Saccharina </w:t>
      </w:r>
      <w:r>
        <w:t>also exhibited sharp increases in bryozoan cover in late June and July. The authors reported</w:t>
      </w:r>
      <w:r w:rsidRPr="008C1772">
        <w:t xml:space="preserve"> colony densities var</w:t>
      </w:r>
      <w:r>
        <w:t>ying between sites with different</w:t>
      </w:r>
      <w:r w:rsidRPr="008C1772">
        <w:t xml:space="preserve"> farm stocking density,</w:t>
      </w:r>
      <w:r>
        <w:t xml:space="preserve"> with higher seaweed densities</w:t>
      </w:r>
      <w:r w:rsidRPr="008C1772">
        <w:t xml:space="preserve"> likely driv</w:t>
      </w:r>
      <w:r>
        <w:t>ing</w:t>
      </w:r>
      <w:r w:rsidRPr="008C1772">
        <w:t xml:space="preserve"> local spawning and recruitment from pre-existing colonies</w:t>
      </w:r>
      <w:r>
        <w:t xml:space="preserve"> </w:t>
      </w:r>
      <w:r>
        <w:fldChar w:fldCharType="begin"/>
      </w:r>
      <w:r>
        <w:instrText xml:space="preserve"> ADDIN EN.CITE &lt;EndNote&gt;&lt;Cite&gt;&lt;Author&gt;Yoshioka&lt;/Author&gt;&lt;Year&gt;1982&lt;/Year&gt;&lt;RecNum&gt;206&lt;/RecNum&gt;&lt;DisplayText&gt;(Yoshioka, 1982, Førde et al., 2015)&lt;/DisplayText&gt;&lt;record&gt;&lt;rec-number&gt;206&lt;/rec-number&gt;&lt;foreign-keys&gt;&lt;key app="EN" db-id="sx0sxtzakvvzdwexr2k5a5s6fr2dv9dsvdf0" timestamp="1756464108" guid="56fa3b02-9d82-4a41-8c99-d8d078280aaf"&gt;206&lt;/key&gt;&lt;/foreign-keys&gt;&lt;ref-type name="Journal Article"&gt;17&lt;/ref-type&gt;&lt;contributors&gt;&lt;authors&gt;&lt;author&gt;Yoshioka, Paul M&lt;/author&gt;&lt;/authors&gt;&lt;/contributors&gt;&lt;titles&gt;&lt;title&gt;Predator-induced polymorphism in the bryozoan Membranipora membranacea (L.)&lt;/title&gt;&lt;secondary-title&gt;Journal of Experimental Marine Biology and Ecology&lt;/secondary-title&gt;&lt;/titles&gt;&lt;periodical&gt;&lt;full-title&gt;Journal of Experimental Marine Biology and Ecology&lt;/full-title&gt;&lt;/periodical&gt;&lt;pages&gt;233-242&lt;/pages&gt;&lt;volume&gt;61&lt;/volume&gt;&lt;number&gt;3&lt;/number&gt;&lt;dates&gt;&lt;year&gt;1982&lt;/year&gt;&lt;/dates&gt;&lt;isbn&gt;0022-0981&lt;/isbn&gt;&lt;urls&gt;&lt;/urls&gt;&lt;/record&gt;&lt;/Cite&gt;&lt;Cite&gt;&lt;Author&gt;Førde&lt;/Author&gt;&lt;Year&gt;2015&lt;/Year&gt;&lt;RecNum&gt;68&lt;/RecNum&gt;&lt;record&gt;&lt;rec-number&gt;68&lt;/rec-number&gt;&lt;foreign-keys&gt;&lt;key app="EN" db-id="sx0sxtzakvvzdwexr2k5a5s6fr2dv9dsvdf0" timestamp="1736171934" guid="5ec9c1fd-aba6-456b-bdd6-b2464fd8f0b5"&gt;68&lt;/key&gt;&lt;/foreign-keys&gt;&lt;ref-type name="Journal Article"&gt;17&lt;/ref-type&gt;&lt;contributors&gt;&lt;authors&gt;&lt;author&gt;Førde, Henny&lt;/author&gt;&lt;author&gt;Forbord, Silje&lt;/author&gt;&lt;author&gt;Handå, Aleksander&lt;/author&gt;&lt;author&gt;Fossberg, Julia&lt;/author&gt;&lt;author&gt;Arff, Johanne&lt;/author&gt;&lt;author&gt;Johnsen, Geir&lt;/author&gt;&lt;author&gt;Reitan, Kjell Inge&lt;/author&gt;&lt;/authors&gt;&lt;/contributors&gt;&lt;titles&gt;&lt;title&gt;Development of bryozoan fouling on cultivated kelp (Saccharina latissima) in Norway&lt;/title&gt;&lt;secondary-title&gt;Journal of Applied Phycology&lt;/secondary-title&gt;&lt;/titles&gt;&lt;periodical&gt;&lt;full-title&gt;Journal of Applied Phycology&lt;/full-title&gt;&lt;/periodical&gt;&lt;pages&gt;1225-1234&lt;/pages&gt;&lt;volume&gt;28&lt;/volume&gt;&lt;number&gt;2&lt;/number&gt;&lt;section&gt;1225&lt;/section&gt;&lt;dates&gt;&lt;year&gt;2015&lt;/year&gt;&lt;/dates&gt;&lt;isbn&gt;0921-8971&amp;#xD;1573-5176&lt;/isbn&gt;&lt;urls&gt;&lt;/urls&gt;&lt;electronic-resource-num&gt;10.1007/s10811-015-0606-5&lt;/electronic-resource-num&gt;&lt;/record&gt;&lt;/Cite&gt;&lt;/EndNote&gt;</w:instrText>
      </w:r>
      <w:r>
        <w:fldChar w:fldCharType="separate"/>
      </w:r>
      <w:r>
        <w:rPr>
          <w:noProof/>
        </w:rPr>
        <w:t>(Yoshioka, 1982, Førde et al., 2015)</w:t>
      </w:r>
      <w:r>
        <w:fldChar w:fldCharType="end"/>
      </w:r>
      <w:r>
        <w:t xml:space="preserve">. </w:t>
      </w:r>
      <w:r w:rsidRPr="000A29F8">
        <w:t xml:space="preserve">At the Skye </w:t>
      </w:r>
      <w:r>
        <w:t xml:space="preserve">study </w:t>
      </w:r>
      <w:r w:rsidRPr="000A29F8">
        <w:t xml:space="preserve">site, peak seaweed biomass in July may similarly have facilitated rapid bryozoan settlement. While microscopy did not resolve species identity on </w:t>
      </w:r>
      <w:del w:id="865" w:author="Sofie Spatharis" w:date="2025-09-17T15:19:00Z" w16du:dateUtc="2025-09-17T14:19:00Z">
        <w:r w:rsidRPr="000A29F8" w:rsidDel="001D328D">
          <w:delText>blades</w:delText>
        </w:r>
      </w:del>
      <w:ins w:id="866" w:author="Sofie Spatharis" w:date="2025-09-17T15:19:00Z" w16du:dateUtc="2025-09-17T14:19:00Z">
        <w:r w:rsidR="001D328D">
          <w:t>fronds</w:t>
        </w:r>
      </w:ins>
      <w:r w:rsidRPr="000A29F8">
        <w:t xml:space="preserve">, the detection of </w:t>
      </w:r>
      <w:r w:rsidRPr="000A29F8">
        <w:rPr>
          <w:i/>
          <w:iCs/>
        </w:rPr>
        <w:t>Membranipora membranacea</w:t>
      </w:r>
      <w:r w:rsidRPr="000A29F8">
        <w:t xml:space="preserve">, </w:t>
      </w:r>
      <w:r w:rsidRPr="000A29F8">
        <w:rPr>
          <w:i/>
          <w:iCs/>
        </w:rPr>
        <w:t xml:space="preserve">Electra </w:t>
      </w:r>
      <w:proofErr w:type="spellStart"/>
      <w:r w:rsidRPr="000A29F8">
        <w:rPr>
          <w:i/>
          <w:iCs/>
        </w:rPr>
        <w:t>pilosa</w:t>
      </w:r>
      <w:proofErr w:type="spellEnd"/>
      <w:r w:rsidRPr="000A29F8">
        <w:t xml:space="preserve">, and </w:t>
      </w:r>
      <w:proofErr w:type="spellStart"/>
      <w:r w:rsidRPr="000A29F8">
        <w:rPr>
          <w:i/>
          <w:iCs/>
        </w:rPr>
        <w:t>Celleporella</w:t>
      </w:r>
      <w:proofErr w:type="spellEnd"/>
      <w:r w:rsidRPr="000A29F8">
        <w:rPr>
          <w:i/>
          <w:iCs/>
        </w:rPr>
        <w:t xml:space="preserve"> hyalina</w:t>
      </w:r>
      <w:r w:rsidRPr="000A29F8">
        <w:t xml:space="preserve"> through eDNA and COI barcoding aligns with expectations, as these are well-established biofouling taxa </w:t>
      </w:r>
      <w:r>
        <w:t>for</w:t>
      </w:r>
      <w:r w:rsidRPr="000A29F8">
        <w:t xml:space="preserve"> the region</w:t>
      </w:r>
      <w:r>
        <w:t xml:space="preserve"> </w:t>
      </w:r>
      <w:r>
        <w:fldChar w:fldCharType="begin"/>
      </w:r>
      <w:r>
        <w:instrText xml:space="preserve"> ADDIN EN.CITE &lt;EndNote&gt;&lt;Cite&gt;&lt;Author&gt;Hermansen&lt;/Author&gt;&lt;Year&gt;2001&lt;/Year&gt;&lt;RecNum&gt;210&lt;/RecNum&gt;&lt;DisplayText&gt;(Hermansen et al., 2001, Rouse et al., 2013)&lt;/DisplayText&gt;&lt;record&gt;&lt;rec-number&gt;210&lt;/rec-number&gt;&lt;foreign-keys&gt;&lt;key app="EN" db-id="sx0sxtzakvvzdwexr2k5a5s6fr2dv9dsvdf0" timestamp="1756465215" guid="9ef3d11e-eaf4-419f-95fa-bf1388670f57"&gt;210&lt;/key&gt;&lt;/foreign-keys&gt;&lt;ref-type name="Journal Article"&gt;17&lt;/ref-type&gt;&lt;contributors&gt;&lt;authors&gt;&lt;author&gt;Hermansen, Pernille&lt;/author&gt;&lt;author&gt;Larsen, Poul S&lt;/author&gt;&lt;author&gt;Riisgård, Hans Ulrik&lt;/author&gt;&lt;/authors&gt;&lt;/contributors&gt;&lt;titles&gt;&lt;title&gt;Colony growth rate of encrusting marine bryozoans (Electra pilosa and Celleporella hyalina)&lt;/title&gt;&lt;secondary-title&gt;Journal of Experimental Marine Biology and Ecology&lt;/secondary-title&gt;&lt;/titles&gt;&lt;periodical&gt;&lt;full-title&gt;Journal of Experimental Marine Biology and Ecology&lt;/full-title&gt;&lt;/periodical&gt;&lt;pages&gt;1-23&lt;/pages&gt;&lt;volume&gt;263&lt;/volume&gt;&lt;number&gt;1&lt;/number&gt;&lt;dates&gt;&lt;year&gt;2001&lt;/year&gt;&lt;/dates&gt;&lt;isbn&gt;0022-0981&lt;/isbn&gt;&lt;urls&gt;&lt;/urls&gt;&lt;/record&gt;&lt;/Cite&gt;&lt;Cite&gt;&lt;Author&gt;Rouse&lt;/Author&gt;&lt;Year&gt;2013&lt;/Year&gt;&lt;RecNum&gt;208&lt;/RecNum&gt;&lt;record&gt;&lt;rec-number&gt;208&lt;/rec-number&gt;&lt;foreign-keys&gt;&lt;key app="EN" db-id="sx0sxtzakvvzdwexr2k5a5s6fr2dv9dsvdf0" timestamp="1756465008" guid="ea90d8af-dd17-4f89-aa55-69ce287df262"&gt;208&lt;/key&gt;&lt;/foreign-keys&gt;&lt;ref-type name="Journal Article"&gt;17&lt;/ref-type&gt;&lt;contributors&gt;&lt;authors&gt;&lt;author&gt;Rouse, Sally&lt;/author&gt;&lt;author&gt;Spencer Jones, Mary E.&lt;/author&gt;&lt;author&gt;Porter, Joanne S.&lt;/author&gt;&lt;/authors&gt;&lt;/contributors&gt;&lt;titles&gt;&lt;title&gt;Spatial and temporal patterns of bryozoan distribution and diversity in the Scottish sea regions&lt;/title&gt;&lt;secondary-title&gt;Marine Ecology&lt;/secondary-title&gt;&lt;/titles&gt;&lt;periodical&gt;&lt;full-title&gt;Marine Ecology&lt;/full-title&gt;&lt;/periodical&gt;&lt;pages&gt;85-102&lt;/pages&gt;&lt;volume&gt;35&lt;/volume&gt;&lt;number&gt;s1&lt;/number&gt;&lt;section&gt;85&lt;/section&gt;&lt;dates&gt;&lt;year&gt;2013&lt;/year&gt;&lt;/dates&gt;&lt;isbn&gt;0173-9565&amp;#xD;1439-0485&lt;/isbn&gt;&lt;urls&gt;&lt;/urls&gt;&lt;electronic-resource-num&gt;10.1111/maec.12088&lt;/electronic-resource-num&gt;&lt;/record&gt;&lt;/Cite&gt;&lt;/EndNote&gt;</w:instrText>
      </w:r>
      <w:r>
        <w:fldChar w:fldCharType="separate"/>
      </w:r>
      <w:r>
        <w:rPr>
          <w:noProof/>
        </w:rPr>
        <w:t>(Hermansen et al., 2001, Rouse et al., 2013)</w:t>
      </w:r>
      <w:r>
        <w:fldChar w:fldCharType="end"/>
      </w:r>
      <w:r w:rsidRPr="000A29F8">
        <w:t>.</w:t>
      </w:r>
      <w:r>
        <w:t xml:space="preserve"> </w:t>
      </w:r>
    </w:p>
    <w:p w14:paraId="68A01391" w14:textId="70883C90" w:rsidR="005B3A22" w:rsidRDefault="005B3A22" w:rsidP="00700D35">
      <w:pPr>
        <w:spacing w:line="276" w:lineRule="auto"/>
      </w:pPr>
      <w:r w:rsidRPr="00640EA6">
        <w:t xml:space="preserve">Interestingly, between the two cultivated kelp species examined, only </w:t>
      </w:r>
      <w:r w:rsidRPr="00640EA6">
        <w:rPr>
          <w:i/>
          <w:iCs/>
        </w:rPr>
        <w:t>Saccharina latissima</w:t>
      </w:r>
      <w:r w:rsidRPr="00640EA6">
        <w:t xml:space="preserve"> showed signs of bryozoan colonisation (Fig. 2). This may suggest a degree of host-specific susceptibility, with </w:t>
      </w:r>
      <w:r w:rsidRPr="00640EA6">
        <w:rPr>
          <w:i/>
          <w:iCs/>
        </w:rPr>
        <w:t>Saccharina</w:t>
      </w:r>
      <w:r w:rsidRPr="00640EA6">
        <w:t xml:space="preserve"> providing a more favourable substrate than </w:t>
      </w:r>
      <w:r w:rsidRPr="00640EA6">
        <w:rPr>
          <w:i/>
          <w:iCs/>
        </w:rPr>
        <w:t>Alaria esculenta</w:t>
      </w:r>
      <w:r w:rsidRPr="00640EA6">
        <w:t xml:space="preserve">. </w:t>
      </w:r>
      <w:r>
        <w:t xml:space="preserve">This </w:t>
      </w:r>
      <w:r w:rsidRPr="00640EA6">
        <w:t xml:space="preserve">pattern is consistent with earlier observations by </w:t>
      </w:r>
      <w:r>
        <w:fldChar w:fldCharType="begin"/>
      </w:r>
      <w:r>
        <w:instrText xml:space="preserve"> ADDIN EN.CITE &lt;EndNote&gt;&lt;Cite&gt;&lt;Author&gt;Ryland&lt;/Author&gt;&lt;Year&gt;1962&lt;/Year&gt;&lt;RecNum&gt;212&lt;/RecNum&gt;&lt;DisplayText&gt;(Ryland, 1962)&lt;/DisplayText&gt;&lt;record&gt;&lt;rec-number&gt;212&lt;/rec-number&gt;&lt;foreign-keys&gt;&lt;key app="EN" db-id="sx0sxtzakvvzdwexr2k5a5s6fr2dv9dsvdf0" timestamp="1756465521" guid="9250d9bc-08b2-447f-b62d-d1e2e579424f"&gt;212&lt;/key&gt;&lt;/foreign-keys&gt;&lt;ref-type name="Journal Article"&gt;17&lt;/ref-type&gt;&lt;contributors&gt;&lt;authors&gt;&lt;author&gt;Ryland, J. S.&lt;/author&gt;&lt;/authors&gt;&lt;/contributors&gt;&lt;titles&gt;&lt;title&gt;The Association Between Polyzoa and Algal Substrata&lt;/title&gt;&lt;secondary-title&gt;Journal of Animal Ecology&lt;/secondary-title&gt;&lt;/titles&gt;&lt;periodical&gt;&lt;full-title&gt;Journal of Animal Ecology&lt;/full-title&gt;&lt;/periodical&gt;&lt;pages&gt;331-338&lt;/pages&gt;&lt;volume&gt;31&lt;/volume&gt;&lt;number&gt;2&lt;/number&gt;&lt;dates&gt;&lt;year&gt;1962&lt;/year&gt;&lt;/dates&gt;&lt;publisher&gt;[Wiley, British Ecological Society]&lt;/publisher&gt;&lt;isbn&gt;00218790, 13652656&lt;/isbn&gt;&lt;urls&gt;&lt;related-urls&gt;&lt;url&gt;http://www.jstor.org/stable/2145&lt;/url&gt;&lt;/related-urls&gt;&lt;/urls&gt;&lt;custom1&gt;Full publication date: Jun., 1962&lt;/custom1&gt;&lt;electronic-resource-num&gt;10.2307/2145&lt;/electronic-resource-num&gt;&lt;remote-database-name&gt;JSTOR&lt;/remote-database-name&gt;&lt;access-date&gt;2025/08/29/&lt;/access-date&gt;&lt;/record&gt;&lt;/Cite&gt;&lt;/EndNote&gt;</w:instrText>
      </w:r>
      <w:r>
        <w:fldChar w:fldCharType="separate"/>
      </w:r>
      <w:r>
        <w:rPr>
          <w:noProof/>
        </w:rPr>
        <w:t>(Ryland, 1962)</w:t>
      </w:r>
      <w:r>
        <w:fldChar w:fldCharType="end"/>
      </w:r>
      <w:r>
        <w:t xml:space="preserve"> </w:t>
      </w:r>
      <w:r w:rsidRPr="00640EA6">
        <w:t xml:space="preserve">who reported </w:t>
      </w:r>
      <w:r w:rsidRPr="00640EA6">
        <w:rPr>
          <w:i/>
          <w:iCs/>
        </w:rPr>
        <w:t>M. membranacea</w:t>
      </w:r>
      <w:r w:rsidRPr="00640EA6">
        <w:t xml:space="preserve"> exhibit</w:t>
      </w:r>
      <w:r>
        <w:t>ing</w:t>
      </w:r>
      <w:r w:rsidRPr="00640EA6">
        <w:t xml:space="preserve"> preference for laminarian hosts</w:t>
      </w:r>
      <w:r>
        <w:t xml:space="preserve"> (e.g. </w:t>
      </w:r>
      <w:r>
        <w:rPr>
          <w:i/>
          <w:iCs/>
        </w:rPr>
        <w:t>S. latissima</w:t>
      </w:r>
      <w:r>
        <w:t>)</w:t>
      </w:r>
      <w:r w:rsidRPr="00640EA6">
        <w:t xml:space="preserve">, whereas </w:t>
      </w:r>
      <w:r w:rsidRPr="00640EA6">
        <w:rPr>
          <w:i/>
          <w:iCs/>
        </w:rPr>
        <w:t xml:space="preserve">E. </w:t>
      </w:r>
      <w:proofErr w:type="spellStart"/>
      <w:r w:rsidRPr="00640EA6">
        <w:rPr>
          <w:i/>
          <w:iCs/>
        </w:rPr>
        <w:t>pilosa</w:t>
      </w:r>
      <w:proofErr w:type="spellEnd"/>
      <w:r w:rsidRPr="00640EA6">
        <w:t xml:space="preserve"> is less selective and frequently colonises hard substrates such as rocks and shells. However, in this study </w:t>
      </w:r>
      <w:r w:rsidRPr="00640EA6">
        <w:rPr>
          <w:i/>
          <w:iCs/>
        </w:rPr>
        <w:t>Alaria</w:t>
      </w:r>
      <w:r w:rsidRPr="00640EA6">
        <w:t xml:space="preserve"> was only sampled until May</w:t>
      </w:r>
      <w:r>
        <w:t xml:space="preserve">, </w:t>
      </w:r>
      <w:r w:rsidRPr="00640EA6">
        <w:t xml:space="preserve">before bryozoan colonies </w:t>
      </w:r>
      <w:r>
        <w:t xml:space="preserve">typically </w:t>
      </w:r>
      <w:r w:rsidRPr="00640EA6">
        <w:t xml:space="preserve">appear on </w:t>
      </w:r>
      <w:del w:id="867" w:author="Sofie Spatharis" w:date="2025-09-17T15:19:00Z" w16du:dateUtc="2025-09-17T14:19:00Z">
        <w:r w:rsidRPr="00640EA6" w:rsidDel="001D328D">
          <w:delText>blades</w:delText>
        </w:r>
      </w:del>
      <w:ins w:id="868" w:author="Sofie Spatharis" w:date="2025-09-17T15:19:00Z" w16du:dateUtc="2025-09-17T14:19:00Z">
        <w:r w:rsidR="001D328D">
          <w:t>fronds</w:t>
        </w:r>
      </w:ins>
      <w:r>
        <w:t xml:space="preserve"> </w:t>
      </w:r>
      <w:r w:rsidRPr="00640EA6">
        <w:t xml:space="preserve">and </w:t>
      </w:r>
      <w:r>
        <w:t>any</w:t>
      </w:r>
      <w:r w:rsidRPr="00640EA6">
        <w:t xml:space="preserve"> apparent resistance </w:t>
      </w:r>
      <w:r>
        <w:t xml:space="preserve">may </w:t>
      </w:r>
      <w:r w:rsidRPr="00640EA6">
        <w:t>therefore</w:t>
      </w:r>
      <w:r>
        <w:t xml:space="preserve"> be</w:t>
      </w:r>
      <w:r w:rsidRPr="00640EA6">
        <w:t xml:space="preserve"> likely an artefact of sampling constraints</w:t>
      </w:r>
      <w:r>
        <w:t>.</w:t>
      </w:r>
    </w:p>
    <w:p w14:paraId="039BE0F9" w14:textId="35885D98" w:rsidR="004D0BBA" w:rsidRPr="004D0BBA" w:rsidRDefault="004D0BBA" w:rsidP="00700D35">
      <w:pPr>
        <w:spacing w:line="276" w:lineRule="auto"/>
        <w:rPr>
          <w:i/>
          <w:iCs/>
          <w:noProof/>
        </w:rPr>
      </w:pPr>
      <w:r w:rsidRPr="00871F80">
        <w:rPr>
          <w:i/>
          <w:iCs/>
        </w:rPr>
        <w:lastRenderedPageBreak/>
        <w:t xml:space="preserve">Depth effect on epibiont distribution on seaweed </w:t>
      </w:r>
      <w:del w:id="869" w:author="Sofie Spatharis" w:date="2025-09-17T15:19:00Z" w16du:dateUtc="2025-09-17T14:19:00Z">
        <w:r w:rsidRPr="00871F80" w:rsidDel="001D328D">
          <w:rPr>
            <w:i/>
            <w:iCs/>
          </w:rPr>
          <w:delText>blades</w:delText>
        </w:r>
      </w:del>
      <w:ins w:id="870" w:author="Sofie Spatharis" w:date="2025-09-17T15:19:00Z" w16du:dateUtc="2025-09-17T14:19:00Z">
        <w:r w:rsidR="001D328D">
          <w:rPr>
            <w:i/>
            <w:iCs/>
          </w:rPr>
          <w:t>fronds</w:t>
        </w:r>
      </w:ins>
    </w:p>
    <w:p w14:paraId="4A2F1151" w14:textId="77777777" w:rsidR="004D0BBA" w:rsidRPr="00871F80" w:rsidRDefault="004D0BBA" w:rsidP="00700D35">
      <w:pPr>
        <w:spacing w:line="276" w:lineRule="auto"/>
      </w:pPr>
      <w:r w:rsidRPr="00871F80">
        <w:t xml:space="preserve">This suggests that sugar kelp biofouling activity by </w:t>
      </w:r>
      <w:r w:rsidRPr="00871F80">
        <w:rPr>
          <w:i/>
          <w:iCs/>
        </w:rPr>
        <w:t xml:space="preserve">Obelia sp. </w:t>
      </w:r>
      <w:r w:rsidRPr="00871F80">
        <w:t xml:space="preserve">is driven by depth and time. This may be due to colonisation being favoured by a more stable water column microenvironment. For example, reduced light penetration, turbulence and potentially higher nutrient availability may contribute to hydrozoan proliferation. Segments deeper in the water column would have less mechanical disturbance from wave action further enabling sustained polyp growth. </w:t>
      </w:r>
    </w:p>
    <w:p w14:paraId="0AB83F8C" w14:textId="36A975A1" w:rsidR="004D0BBA" w:rsidRDefault="004D0BBA" w:rsidP="00700D35">
      <w:pPr>
        <w:spacing w:line="276" w:lineRule="auto"/>
      </w:pPr>
      <w:r w:rsidRPr="00871F80">
        <w:t xml:space="preserve">Furthermore, seaweed growth occurs as the base/meristem while older tissue at the tips continually sheds </w:t>
      </w:r>
      <w:r w:rsidRPr="00871F80">
        <w:fldChar w:fldCharType="begin"/>
      </w:r>
      <w:r w:rsidR="00B60FEA">
        <w:instrText xml:space="preserve"> ADDIN EN.CITE &lt;EndNote&gt;&lt;Cite&gt;&lt;Author&gt;Mann&lt;/Author&gt;&lt;Year&gt;1973&lt;/Year&gt;&lt;RecNum&gt;187&lt;/RecNum&gt;&lt;DisplayText&gt;(Mann, 1973)&lt;/DisplayText&gt;&lt;record&gt;&lt;rec-number&gt;187&lt;/rec-number&gt;&lt;foreign-keys&gt;&lt;key app="EN" db-id="sx0sxtzakvvzdwexr2k5a5s6fr2dv9dsvdf0" timestamp="1748530106" guid="26337cc2-e345-46c2-8e83-3a1400d39b42"&gt;187&lt;/key&gt;&lt;/foreign-keys&gt;&lt;ref-type name="Journal Article"&gt;17&lt;/ref-type&gt;&lt;contributors&gt;&lt;authors&gt;&lt;author&gt;Mann, KH&lt;/author&gt;&lt;/authors&gt;&lt;/contributors&gt;&lt;titles&gt;&lt;title&gt;Seaweeds: Their Productivity and Strategy for Growth: The role of large marine algae in coastal productivity is far more important than has been suspected&lt;/title&gt;&lt;secondary-title&gt;Science&lt;/secondary-title&gt;&lt;/titles&gt;&lt;periodical&gt;&lt;full-title&gt;Science&lt;/full-title&gt;&lt;/periodical&gt;&lt;pages&gt;975-981&lt;/pages&gt;&lt;volume&gt;182&lt;/volume&gt;&lt;number&gt;4116&lt;/number&gt;&lt;dates&gt;&lt;year&gt;1973&lt;/year&gt;&lt;/dates&gt;&lt;isbn&gt;0036-8075&lt;/isbn&gt;&lt;urls&gt;&lt;/urls&gt;&lt;/record&gt;&lt;/Cite&gt;&lt;/EndNote&gt;</w:instrText>
      </w:r>
      <w:r w:rsidRPr="00871F80">
        <w:fldChar w:fldCharType="separate"/>
      </w:r>
      <w:r w:rsidRPr="00871F80">
        <w:rPr>
          <w:noProof/>
        </w:rPr>
        <w:t>(Mann, 1973)</w:t>
      </w:r>
      <w:r w:rsidRPr="00871F80">
        <w:fldChar w:fldCharType="end"/>
      </w:r>
      <w:r w:rsidRPr="00871F80">
        <w:t>. The distal blade segment represents the oldest, most established surface. The increased colonisation at the tip may be resultant from the tissue being more withered or structurally compromised due to longer exposure to environmental stressors thus heightening susceptibility to infestation. More simply, the tip section of the frond has existed the longest and therefore has had the greatest exposure time, providing more opportunities for settlement events and colony expansion. These combined physical and biological factors offer a plausible explanation for the consistently higher levels of biofouling observed at the blade tips. However, further targeted investigation is needed to disentangle the relative contribution of each factor and determine whether a single dominant driver or a synergistic combination is primarily responsible for hydrozoan colonisation patterns.</w:t>
      </w:r>
    </w:p>
    <w:p w14:paraId="59998A93" w14:textId="65A704CA" w:rsidR="00DF2643" w:rsidRDefault="00DF2643" w:rsidP="00700D35">
      <w:pPr>
        <w:spacing w:line="276" w:lineRule="auto"/>
      </w:pPr>
      <w:r>
        <w:t xml:space="preserve">Biofouling represents a major bottleneck within kelp aquaculture; limiting yields, compromising sustainability and ultimately limiting long-term viability of farms operations </w:t>
      </w:r>
      <w:r>
        <w:fldChar w:fldCharType="begin">
          <w:fldData xml:space="preserve">PEVuZE5vdGU+PENpdGU+PEF1dGhvcj5CYW5uaXN0ZXI8L0F1dGhvcj48WWVhcj4yMDE5PC9ZZWFy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</w:fldData>
        </w:fldChar>
      </w:r>
      <w:r>
        <w:instrText xml:space="preserve"> ADDIN EN.CITE </w:instrText>
      </w:r>
      <w:r>
        <w:fldChar w:fldCharType="begin">
          <w:fldData xml:space="preserve">PEVuZE5vdGU+PENpdGU+PEF1dGhvcj5CYW5uaXN0ZXI8L0F1dGhvcj48WWVhcj4yMDE5PC9ZZWFy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</w:fldData>
        </w:fldChar>
      </w:r>
      <w:r>
        <w:instrText xml:space="preserve"> ADDIN EN.CITE.DATA </w:instrText>
      </w:r>
      <w:r>
        <w:fldChar w:fldCharType="end"/>
      </w:r>
      <w:r>
        <w:fldChar w:fldCharType="separate"/>
      </w:r>
      <w:r>
        <w:rPr>
          <w:noProof/>
        </w:rPr>
        <w:t>(Bannister et al., 2019, Walls et al., 2017)</w:t>
      </w:r>
      <w:r>
        <w:fldChar w:fldCharType="end"/>
      </w:r>
      <w:r>
        <w:t>. Advancing methods of early detection of problem epibionts within farm-management strategies will provide farmers with an opportunity to incorporate pro-active measures to</w:t>
      </w:r>
      <w:r w:rsidR="00700D35">
        <w:t xml:space="preserve"> improve sustainability and</w:t>
      </w:r>
      <w:r>
        <w:t xml:space="preserve"> mitigate infestation before infestation reaches economically damaging levels</w:t>
      </w:r>
      <w:r w:rsidR="00700D35">
        <w:t xml:space="preserve">. </w:t>
      </w:r>
      <w:r w:rsidR="00D260A7">
        <w:t>This</w:t>
      </w:r>
      <w:r w:rsidR="00700D35">
        <w:t xml:space="preserve"> work demonstrates aligning complementary m</w:t>
      </w:r>
      <w:r w:rsidR="00D260A7">
        <w:t xml:space="preserve">olecular and microscopy methods not only </w:t>
      </w:r>
      <w:r w:rsidR="00700D35">
        <w:t>strengthen</w:t>
      </w:r>
      <w:r w:rsidR="00D260A7">
        <w:t>s</w:t>
      </w:r>
      <w:r w:rsidR="00700D35">
        <w:t xml:space="preserve"> understanding of biofouling </w:t>
      </w:r>
      <w:r w:rsidR="00D260A7">
        <w:t>dynamics but also provides powerful risk awareness to safeguard farm productivity.</w:t>
      </w:r>
    </w:p>
    <w:p w14:paraId="413191F4" w14:textId="53DA4992" w:rsidR="009D68C0" w:rsidRDefault="009D68C0" w:rsidP="00700D35">
      <w:pPr>
        <w:spacing w:line="276" w:lineRule="auto"/>
      </w:pPr>
      <w:r>
        <w:br w:type="page"/>
      </w:r>
    </w:p>
    <w:p w14:paraId="784538D5" w14:textId="4293E2DA" w:rsidR="00B60FEA" w:rsidRPr="00700D35" w:rsidRDefault="009D68C0" w:rsidP="00700D35">
      <w:pPr>
        <w:spacing w:line="276" w:lineRule="auto"/>
        <w:rPr>
          <w:b/>
          <w:bCs/>
        </w:rPr>
      </w:pPr>
      <w:r w:rsidRPr="00700D35">
        <w:rPr>
          <w:b/>
          <w:bCs/>
        </w:rPr>
        <w:lastRenderedPageBreak/>
        <w:t>References</w:t>
      </w:r>
    </w:p>
    <w:p w14:paraId="4ADC7F5A" w14:textId="77777777" w:rsidR="00575C49" w:rsidRPr="00575C49" w:rsidRDefault="00B60FEA" w:rsidP="00575C49">
      <w:pPr>
        <w:pStyle w:val="EndNoteBibliography"/>
        <w:spacing w:after="0"/>
        <w:ind w:left="720" w:hanging="720"/>
      </w:pPr>
      <w:r>
        <w:fldChar w:fldCharType="begin"/>
      </w:r>
      <w:r>
        <w:instrText xml:space="preserve"> ADDIN EN.REFLIST </w:instrText>
      </w:r>
      <w:r>
        <w:fldChar w:fldCharType="separate"/>
      </w:r>
      <w:r w:rsidR="00575C49" w:rsidRPr="00575C49">
        <w:t>ALGUERÓ</w:t>
      </w:r>
      <w:r w:rsidR="00575C49" w:rsidRPr="00575C49">
        <w:rPr>
          <w:rFonts w:ascii="Cambria Math" w:hAnsi="Cambria Math" w:cs="Cambria Math"/>
        </w:rPr>
        <w:t>‐</w:t>
      </w:r>
      <w:r w:rsidR="00575C49" w:rsidRPr="00575C49">
        <w:t>MU</w:t>
      </w:r>
      <w:r w:rsidR="00575C49" w:rsidRPr="00575C49">
        <w:rPr>
          <w:rFonts w:cs="Aptos"/>
        </w:rPr>
        <w:t>Ñ</w:t>
      </w:r>
      <w:r w:rsidR="00575C49" w:rsidRPr="00575C49">
        <w:t>IZ, M., SPATHARIS, S., DWYER, T., DE NOIA, M., CHEAIB, B., LIU, YEE</w:t>
      </w:r>
      <w:r w:rsidR="00575C49" w:rsidRPr="00575C49">
        <w:rPr>
          <w:rFonts w:cs="Aptos"/>
        </w:rPr>
        <w:t> </w:t>
      </w:r>
      <w:r w:rsidR="00575C49" w:rsidRPr="00575C49">
        <w:t>W., ROBERTSON, BRENDAN</w:t>
      </w:r>
      <w:r w:rsidR="00575C49" w:rsidRPr="00575C49">
        <w:rPr>
          <w:rFonts w:cs="Aptos"/>
        </w:rPr>
        <w:t> </w:t>
      </w:r>
      <w:r w:rsidR="00575C49" w:rsidRPr="00575C49">
        <w:t>A., JOHNSTONE, C., WELSH, J., MACPHEE, A., MAZURKIEWICZ, M., BICKERDIKE, R., MIGAUD, H., MCGHEE, C., PR</w:t>
      </w:r>
      <w:r w:rsidR="00575C49" w:rsidRPr="00575C49">
        <w:rPr>
          <w:rFonts w:cs="Aptos"/>
        </w:rPr>
        <w:t>Æ</w:t>
      </w:r>
      <w:r w:rsidR="00575C49" w:rsidRPr="00575C49">
        <w:t>BEL, K. &amp; LLEWELLYN, M. 2024. High</w:t>
      </w:r>
      <w:r w:rsidR="00575C49" w:rsidRPr="00575C49">
        <w:rPr>
          <w:rFonts w:ascii="Cambria Math" w:hAnsi="Cambria Math" w:cs="Cambria Math"/>
        </w:rPr>
        <w:t>‐</w:t>
      </w:r>
      <w:r w:rsidR="00575C49" w:rsidRPr="00575C49">
        <w:t>Resolution Longitudinal eDNA Metabarcoding and Morphological Tracking of Planktonic Threats to Salmon</w:t>
      </w:r>
      <w:r w:rsidR="00575C49" w:rsidRPr="00575C49">
        <w:rPr>
          <w:rFonts w:cs="Aptos"/>
        </w:rPr>
        <w:t> </w:t>
      </w:r>
      <w:r w:rsidR="00575C49" w:rsidRPr="00575C49">
        <w:t xml:space="preserve">Aquaculture. </w:t>
      </w:r>
      <w:r w:rsidR="00575C49" w:rsidRPr="00575C49">
        <w:rPr>
          <w:i/>
        </w:rPr>
        <w:t>Environmental DNA,</w:t>
      </w:r>
      <w:r w:rsidR="00575C49" w:rsidRPr="00575C49">
        <w:t xml:space="preserve"> 6.</w:t>
      </w:r>
    </w:p>
    <w:p w14:paraId="4701D2D4" w14:textId="77777777" w:rsidR="00575C49" w:rsidRPr="00575C49" w:rsidRDefault="00575C49" w:rsidP="00575C49">
      <w:pPr>
        <w:pStyle w:val="EndNoteBibliography"/>
        <w:spacing w:after="0"/>
        <w:ind w:left="720" w:hanging="720"/>
      </w:pPr>
      <w:r w:rsidRPr="00575C49">
        <w:t xml:space="preserve">AZEVEDO, J., ANTUNES, J. T., MACHADO, A. M., VASCONCELOS, V., LEAO, P. N. &amp; FROUFE, E. 2020. Monitoring of biofouling communities in a Portuguese port using a combined morphological and metabarcoding approach. </w:t>
      </w:r>
      <w:r w:rsidRPr="00575C49">
        <w:rPr>
          <w:i/>
        </w:rPr>
        <w:t>Sci Rep,</w:t>
      </w:r>
      <w:r w:rsidRPr="00575C49">
        <w:t xml:space="preserve"> 10</w:t>
      </w:r>
      <w:r w:rsidRPr="00575C49">
        <w:rPr>
          <w:b/>
        </w:rPr>
        <w:t>,</w:t>
      </w:r>
      <w:r w:rsidRPr="00575C49">
        <w:t xml:space="preserve"> 13461.</w:t>
      </w:r>
    </w:p>
    <w:p w14:paraId="7A2E40B9" w14:textId="77777777" w:rsidR="00575C49" w:rsidRPr="00575C49" w:rsidRDefault="00575C49" w:rsidP="00575C49">
      <w:pPr>
        <w:pStyle w:val="EndNoteBibliography"/>
        <w:spacing w:after="0"/>
        <w:ind w:left="720" w:hanging="720"/>
      </w:pPr>
      <w:r w:rsidRPr="00575C49">
        <w:t xml:space="preserve">BANNISTER, J., SIEVERS, M., BUSH, F. &amp; BLOECHER, N. 2019. Biofouling in marine aquaculture: a review of recent research and developments. </w:t>
      </w:r>
      <w:r w:rsidRPr="00575C49">
        <w:rPr>
          <w:i/>
        </w:rPr>
        <w:t>Biofouling,</w:t>
      </w:r>
      <w:r w:rsidRPr="00575C49">
        <w:t xml:space="preserve"> 35</w:t>
      </w:r>
      <w:r w:rsidRPr="00575C49">
        <w:rPr>
          <w:b/>
        </w:rPr>
        <w:t>,</w:t>
      </w:r>
      <w:r w:rsidRPr="00575C49">
        <w:t xml:space="preserve"> 631-648.</w:t>
      </w:r>
    </w:p>
    <w:p w14:paraId="55504119" w14:textId="77777777" w:rsidR="00575C49" w:rsidRPr="00575C49" w:rsidRDefault="00575C49" w:rsidP="00575C49">
      <w:pPr>
        <w:pStyle w:val="EndNoteBibliography"/>
        <w:spacing w:after="0"/>
        <w:ind w:left="720" w:hanging="720"/>
      </w:pPr>
      <w:r w:rsidRPr="00575C49">
        <w:t xml:space="preserve">BORRELL, Y. J., MIRALLES, L., DO HUU, H., MOHAMMED-GEBA, K. &amp; GARCIA-VAZQUEZ, E. 2017. DNA in a bottle-Rapid metabarcoding survey for early alerts of invasive species in ports. </w:t>
      </w:r>
      <w:r w:rsidRPr="00575C49">
        <w:rPr>
          <w:i/>
        </w:rPr>
        <w:t>PLoS One,</w:t>
      </w:r>
      <w:r w:rsidRPr="00575C49">
        <w:t xml:space="preserve"> 12</w:t>
      </w:r>
      <w:r w:rsidRPr="00575C49">
        <w:rPr>
          <w:b/>
        </w:rPr>
        <w:t>,</w:t>
      </w:r>
      <w:r w:rsidRPr="00575C49">
        <w:t xml:space="preserve"> e0183347.</w:t>
      </w:r>
    </w:p>
    <w:p w14:paraId="0349D7C2" w14:textId="77777777" w:rsidR="00575C49" w:rsidRPr="00575C49" w:rsidRDefault="00575C49" w:rsidP="00575C49">
      <w:pPr>
        <w:pStyle w:val="EndNoteBibliography"/>
        <w:spacing w:after="0"/>
        <w:ind w:left="720" w:hanging="720"/>
      </w:pPr>
      <w:r w:rsidRPr="00575C49">
        <w:t xml:space="preserve">BUCKLIN, A., PEIJNENBURG, K. T. C. A., KOSOBOKOVA, K. N., O’BRIEN, T. D., BLANCO-BERCIAL, L., CORNILS, A., FALKENHAUG, T., HOPCROFT, R. R., HOSIA, A., LAAKMANN, S., LI, C., MARTELL, L., QUESTEL, J. M., WALL-PALMER, D., WANG, M., WIEBE, P. H. &amp; WEYDMANN-ZWOLICKA, A. 2021. Toward a global reference database of COI barcodes for marine zooplankton. </w:t>
      </w:r>
      <w:r w:rsidRPr="00575C49">
        <w:rPr>
          <w:i/>
        </w:rPr>
        <w:t>Marine Biology,</w:t>
      </w:r>
      <w:r w:rsidRPr="00575C49">
        <w:t xml:space="preserve"> 168.</w:t>
      </w:r>
    </w:p>
    <w:p w14:paraId="24D18372" w14:textId="77777777" w:rsidR="00575C49" w:rsidRPr="00575C49" w:rsidRDefault="00575C49" w:rsidP="00575C49">
      <w:pPr>
        <w:pStyle w:val="EndNoteBibliography"/>
        <w:spacing w:after="0"/>
        <w:ind w:left="720" w:hanging="720"/>
      </w:pPr>
      <w:r w:rsidRPr="00575C49">
        <w:t>DELANNOY, V., ALGUERÓ</w:t>
      </w:r>
      <w:r w:rsidRPr="00575C49">
        <w:rPr>
          <w:rFonts w:ascii="Cambria Math" w:hAnsi="Cambria Math" w:cs="Cambria Math"/>
        </w:rPr>
        <w:t>‐</w:t>
      </w:r>
      <w:r w:rsidRPr="00575C49">
        <w:t>MU</w:t>
      </w:r>
      <w:r w:rsidRPr="00575C49">
        <w:rPr>
          <w:rFonts w:cs="Aptos"/>
        </w:rPr>
        <w:t>Ñ</w:t>
      </w:r>
      <w:r w:rsidRPr="00575C49">
        <w:t>IZ, M., CHRISTOFOROU, E., HADDOU, Y., MACPHEE, A., MCEACHNIE, K., ORR, K. &amp; SPATHARIS, S. 2025. Large</w:t>
      </w:r>
      <w:r w:rsidRPr="00575C49">
        <w:rPr>
          <w:rFonts w:ascii="Cambria Math" w:hAnsi="Cambria Math" w:cs="Cambria Math"/>
        </w:rPr>
        <w:t>‐</w:t>
      </w:r>
      <w:r w:rsidRPr="00575C49">
        <w:t xml:space="preserve">Scale Environmental Drivers of Kelp Biofouling Based on Literature Data. </w:t>
      </w:r>
      <w:r w:rsidRPr="00575C49">
        <w:rPr>
          <w:i/>
        </w:rPr>
        <w:t>Reviews in Aquaculture,</w:t>
      </w:r>
      <w:r w:rsidRPr="00575C49">
        <w:t xml:space="preserve"> 17.</w:t>
      </w:r>
    </w:p>
    <w:p w14:paraId="4266AD19" w14:textId="77777777" w:rsidR="00575C49" w:rsidRPr="00575C49" w:rsidRDefault="00575C49" w:rsidP="00575C49">
      <w:pPr>
        <w:pStyle w:val="EndNoteBibliography"/>
        <w:spacing w:after="0"/>
        <w:ind w:left="720" w:hanging="720"/>
      </w:pPr>
      <w:r w:rsidRPr="00575C49">
        <w:t xml:space="preserve">DJURHUUS, A., PORT, J., CLOSEK, C. J., YAMAHARA, K. M., ROMERO-MARACCINI, O., WALZ, K. R., GOLDSMITH, D. B., MICHISAKI, R., BREITBART, M., BOEHM, A. B. &amp; CHAVEZ, F. P. 2017. Evaluation of Filtration and DNA Extraction Methods for Environmental DNA Biodiversity Assessments across Multiple Trophic Levels. </w:t>
      </w:r>
      <w:r w:rsidRPr="00575C49">
        <w:rPr>
          <w:i/>
        </w:rPr>
        <w:t>Frontiers in Marine Science,</w:t>
      </w:r>
      <w:r w:rsidRPr="00575C49">
        <w:t xml:space="preserve"> 4.</w:t>
      </w:r>
    </w:p>
    <w:p w14:paraId="4CDCC120" w14:textId="77777777" w:rsidR="00575C49" w:rsidRPr="00575C49" w:rsidRDefault="00575C49" w:rsidP="00575C49">
      <w:pPr>
        <w:pStyle w:val="EndNoteBibliography"/>
        <w:spacing w:after="0"/>
        <w:ind w:left="720" w:hanging="720"/>
      </w:pPr>
      <w:r w:rsidRPr="00575C49">
        <w:t xml:space="preserve">DUARTE, S., SIMOES, L. &amp; COSTA, F. O. 2023. Current status and topical issues on the use of eDNA-based targeted detection of rare animal species. </w:t>
      </w:r>
      <w:r w:rsidRPr="00575C49">
        <w:rPr>
          <w:i/>
        </w:rPr>
        <w:t>Sci Total Environ,</w:t>
      </w:r>
      <w:r w:rsidRPr="00575C49">
        <w:t xml:space="preserve"> 904</w:t>
      </w:r>
      <w:r w:rsidRPr="00575C49">
        <w:rPr>
          <w:b/>
        </w:rPr>
        <w:t>,</w:t>
      </w:r>
      <w:r w:rsidRPr="00575C49">
        <w:t xml:space="preserve"> 166675.</w:t>
      </w:r>
    </w:p>
    <w:p w14:paraId="2775678D" w14:textId="77777777" w:rsidR="00575C49" w:rsidRPr="00575C49" w:rsidRDefault="00575C49" w:rsidP="00575C49">
      <w:pPr>
        <w:pStyle w:val="EndNoteBibliography"/>
        <w:spacing w:after="0"/>
        <w:ind w:left="720" w:hanging="720"/>
      </w:pPr>
      <w:r w:rsidRPr="00575C49">
        <w:t xml:space="preserve">FORBORD, S., MATSSON, S., BRODAHL, G. E., BLUHM, B. A., BROCH, O. J., HANDÅ, A., METAXAS, A., SKJERMO, J., STEINHOVDEN, K. B. &amp; OLSEN, Y. 2020. Latitudinal, seasonal and depth-dependent variation in growth, chemical composition and biofouling of cultivated Saccharina latissima (Phaeophyceae) along the Norwegian coast. </w:t>
      </w:r>
      <w:r w:rsidRPr="00575C49">
        <w:rPr>
          <w:i/>
        </w:rPr>
        <w:t>Journal of Applied Phycology,</w:t>
      </w:r>
      <w:r w:rsidRPr="00575C49">
        <w:t xml:space="preserve"> 32</w:t>
      </w:r>
      <w:r w:rsidRPr="00575C49">
        <w:rPr>
          <w:b/>
        </w:rPr>
        <w:t>,</w:t>
      </w:r>
      <w:r w:rsidRPr="00575C49">
        <w:t xml:space="preserve"> 2215-2232.</w:t>
      </w:r>
    </w:p>
    <w:p w14:paraId="7AF4638D" w14:textId="77777777" w:rsidR="00575C49" w:rsidRPr="00575C49" w:rsidRDefault="00575C49" w:rsidP="00575C49">
      <w:pPr>
        <w:pStyle w:val="EndNoteBibliography"/>
        <w:spacing w:after="0"/>
        <w:ind w:left="720" w:hanging="720"/>
      </w:pPr>
      <w:r w:rsidRPr="00575C49">
        <w:t xml:space="preserve">FØRDE, H., FORBORD, S., HANDÅ, A., FOSSBERG, J., ARFF, J., JOHNSEN, G. &amp; REITAN, K. I. 2015. Development of bryozoan fouling on cultivated kelp (Saccharina latissima) in Norway. </w:t>
      </w:r>
      <w:r w:rsidRPr="00575C49">
        <w:rPr>
          <w:i/>
        </w:rPr>
        <w:t>Journal of Applied Phycology,</w:t>
      </w:r>
      <w:r w:rsidRPr="00575C49">
        <w:t xml:space="preserve"> 28</w:t>
      </w:r>
      <w:r w:rsidRPr="00575C49">
        <w:rPr>
          <w:b/>
        </w:rPr>
        <w:t>,</w:t>
      </w:r>
      <w:r w:rsidRPr="00575C49">
        <w:t xml:space="preserve"> 1225-1234.</w:t>
      </w:r>
    </w:p>
    <w:p w14:paraId="5E72C71D" w14:textId="77777777" w:rsidR="00575C49" w:rsidRPr="00575C49" w:rsidRDefault="00575C49" w:rsidP="00575C49">
      <w:pPr>
        <w:pStyle w:val="EndNoteBibliography"/>
        <w:spacing w:after="0"/>
        <w:ind w:left="720" w:hanging="720"/>
      </w:pPr>
      <w:r w:rsidRPr="00575C49">
        <w:t xml:space="preserve">GARCIA, E. G., THORARINSDOTTIR, G. G. &amp; RAGNARSSON, S. A. 2003. Settlement of bivalve spat on artificial collectors in Eyjafjordur, North Iceland. </w:t>
      </w:r>
      <w:r w:rsidRPr="00575C49">
        <w:rPr>
          <w:i/>
        </w:rPr>
        <w:t>Hydrobiologia,</w:t>
      </w:r>
      <w:r w:rsidRPr="00575C49">
        <w:t xml:space="preserve"> 503</w:t>
      </w:r>
      <w:r w:rsidRPr="00575C49">
        <w:rPr>
          <w:b/>
        </w:rPr>
        <w:t>,</w:t>
      </w:r>
      <w:r w:rsidRPr="00575C49">
        <w:t xml:space="preserve"> 131-141.</w:t>
      </w:r>
    </w:p>
    <w:p w14:paraId="5F957217" w14:textId="77777777" w:rsidR="00575C49" w:rsidRPr="00575C49" w:rsidRDefault="00575C49" w:rsidP="00575C49">
      <w:pPr>
        <w:pStyle w:val="EndNoteBibliography"/>
        <w:spacing w:after="0"/>
        <w:ind w:left="720" w:hanging="720"/>
      </w:pPr>
      <w:r w:rsidRPr="00575C49">
        <w:t xml:space="preserve">HERMANSEN, P., LARSEN, P. S. &amp; RIISGÅRD, H. U. 2001. Colony growth rate of encrusting marine bryozoans (Electra pilosa and Celleporella hyalina). </w:t>
      </w:r>
      <w:r w:rsidRPr="00575C49">
        <w:rPr>
          <w:i/>
        </w:rPr>
        <w:t>Journal of Experimental Marine Biology and Ecology,</w:t>
      </w:r>
      <w:r w:rsidRPr="00575C49">
        <w:t xml:space="preserve"> 263</w:t>
      </w:r>
      <w:r w:rsidRPr="00575C49">
        <w:rPr>
          <w:b/>
        </w:rPr>
        <w:t>,</w:t>
      </w:r>
      <w:r w:rsidRPr="00575C49">
        <w:t xml:space="preserve"> 1-23.</w:t>
      </w:r>
    </w:p>
    <w:p w14:paraId="2CB0C9D7" w14:textId="77777777" w:rsidR="00575C49" w:rsidRPr="00575C49" w:rsidRDefault="00575C49" w:rsidP="00575C49">
      <w:pPr>
        <w:pStyle w:val="EndNoteBibliography"/>
        <w:spacing w:after="0"/>
        <w:ind w:left="720" w:hanging="720"/>
      </w:pPr>
      <w:r w:rsidRPr="00575C49">
        <w:t xml:space="preserve">HOPKINS, G., DAVIDSON, I., GEORGIADES, E., FLOERL, O., MORRISEY, D. &amp; CAHILL, P. 2021. Managing Biofouling on Submerged Static Artificial Structures in the Marine Environment – Assessment of Current and Emerging Approaches. </w:t>
      </w:r>
      <w:r w:rsidRPr="00575C49">
        <w:rPr>
          <w:i/>
        </w:rPr>
        <w:t>Frontiers in Marine Science,</w:t>
      </w:r>
      <w:r w:rsidRPr="00575C49">
        <w:t xml:space="preserve"> 8.</w:t>
      </w:r>
    </w:p>
    <w:p w14:paraId="31CC8EB1" w14:textId="77777777" w:rsidR="00575C49" w:rsidRPr="00575C49" w:rsidRDefault="00575C49" w:rsidP="00575C49">
      <w:pPr>
        <w:pStyle w:val="EndNoteBibliography"/>
        <w:spacing w:after="0"/>
        <w:ind w:left="720" w:hanging="720"/>
        <w:rPr>
          <w:i/>
        </w:rPr>
      </w:pPr>
      <w:r w:rsidRPr="00575C49">
        <w:t xml:space="preserve">JAGTAP, A. S. &amp; MEENA, S. N. 2022. Seaweed farming: A perspective of sustainable agriculture and socio-economic development. </w:t>
      </w:r>
      <w:r w:rsidRPr="00575C49">
        <w:rPr>
          <w:i/>
        </w:rPr>
        <w:t>Natural Resources Conservation and Advances for Sustainability.</w:t>
      </w:r>
    </w:p>
    <w:p w14:paraId="684ED532" w14:textId="77777777" w:rsidR="00575C49" w:rsidRPr="00575C49" w:rsidRDefault="00575C49" w:rsidP="00575C49">
      <w:pPr>
        <w:pStyle w:val="EndNoteBibliography"/>
        <w:spacing w:after="0"/>
        <w:ind w:left="720" w:hanging="720"/>
      </w:pPr>
      <w:r w:rsidRPr="00575C49">
        <w:t xml:space="preserve">JUETERBOCK, A., HOARAU-HEEMSTRA, H., WIGGER, K., DUARTE, B., BRUCKNER, C., CHAPMAN, A., DUAN, D., ENGELEN, A., GAUCI, C., HILL, G., HU, Z.-M., KHANAL, P., KHATEI, A., MACKINTOSH, A., MELAND, H., MELO, R., NILSEN, A. M. L., OLSEN, L., RAUTENBERGER, R., REISS, H. &amp; ZHANG, J. 2025. Roadmap to sustainably develop the European seaweed industry. </w:t>
      </w:r>
      <w:r w:rsidRPr="00575C49">
        <w:rPr>
          <w:i/>
        </w:rPr>
        <w:t>npj Ocean Sustainability,</w:t>
      </w:r>
      <w:r w:rsidRPr="00575C49">
        <w:t xml:space="preserve"> 4.</w:t>
      </w:r>
    </w:p>
    <w:p w14:paraId="2D40F57F" w14:textId="77777777" w:rsidR="00575C49" w:rsidRPr="00575C49" w:rsidRDefault="00575C49" w:rsidP="00575C49">
      <w:pPr>
        <w:pStyle w:val="EndNoteBibliography"/>
        <w:spacing w:after="0"/>
        <w:ind w:left="720" w:hanging="720"/>
      </w:pPr>
      <w:r w:rsidRPr="00575C49">
        <w:t xml:space="preserve">KECK, F., BLACKMAN, R. C., BOSSART, R., BRANTSCHEN, J., COUTON, M., HURLEMANN, S., KIRSCHNER, D., LOCHER, N., ZHANG, H. &amp; ALTERMATT, F. 2022. Meta-analysis shows both congruence and complementarity of DNA and eDNA metabarcoding to traditional methods for biological community assessment. </w:t>
      </w:r>
      <w:r w:rsidRPr="00575C49">
        <w:rPr>
          <w:i/>
        </w:rPr>
        <w:t>Mol Ecol,</w:t>
      </w:r>
      <w:r w:rsidRPr="00575C49">
        <w:t xml:space="preserve"> 31</w:t>
      </w:r>
      <w:r w:rsidRPr="00575C49">
        <w:rPr>
          <w:b/>
        </w:rPr>
        <w:t>,</w:t>
      </w:r>
      <w:r w:rsidRPr="00575C49">
        <w:t xml:space="preserve"> 1820-1835.</w:t>
      </w:r>
    </w:p>
    <w:p w14:paraId="34178D09" w14:textId="77777777" w:rsidR="00575C49" w:rsidRPr="00575C49" w:rsidRDefault="00575C49" w:rsidP="00575C49">
      <w:pPr>
        <w:pStyle w:val="EndNoteBibliography"/>
        <w:spacing w:after="0"/>
        <w:ind w:left="720" w:hanging="720"/>
      </w:pPr>
      <w:r w:rsidRPr="00575C49">
        <w:t xml:space="preserve">KRUMHANSL, K. A., LEE, J. M. &amp; SCHEIBLING, R. E. 2011. Grazing damage and encrustation by an invasive bryozoan reduce the ability of kelps to withstand breakage by waves. </w:t>
      </w:r>
      <w:r w:rsidRPr="00575C49">
        <w:rPr>
          <w:i/>
        </w:rPr>
        <w:t>Journal of Experimental Marine Biology and Ecology,</w:t>
      </w:r>
      <w:r w:rsidRPr="00575C49">
        <w:t xml:space="preserve"> 407</w:t>
      </w:r>
      <w:r w:rsidRPr="00575C49">
        <w:rPr>
          <w:b/>
        </w:rPr>
        <w:t>,</w:t>
      </w:r>
      <w:r w:rsidRPr="00575C49">
        <w:t xml:space="preserve"> 12-18.</w:t>
      </w:r>
    </w:p>
    <w:p w14:paraId="02AB4715" w14:textId="77777777" w:rsidR="00575C49" w:rsidRPr="00575C49" w:rsidRDefault="00575C49" w:rsidP="00575C49">
      <w:pPr>
        <w:pStyle w:val="EndNoteBibliography"/>
        <w:spacing w:after="0"/>
        <w:ind w:left="720" w:hanging="720"/>
      </w:pPr>
      <w:r w:rsidRPr="00575C49">
        <w:lastRenderedPageBreak/>
        <w:t xml:space="preserve">LEE, H.-J., KWAN, Y.-S., KONG, S.-R., MIN, B.-S., SEO, J.-E. &amp; WON, Y.-J. 2011. DNA Barcode Examination of Bryozoa (Class: Gymnolaemata) in Korean Seawater. </w:t>
      </w:r>
      <w:r w:rsidRPr="00575C49">
        <w:rPr>
          <w:i/>
        </w:rPr>
        <w:t>Animal Systematics, Evolution and Diversity,</w:t>
      </w:r>
      <w:r w:rsidRPr="00575C49">
        <w:t xml:space="preserve"> 27</w:t>
      </w:r>
      <w:r w:rsidRPr="00575C49">
        <w:rPr>
          <w:b/>
        </w:rPr>
        <w:t>,</w:t>
      </w:r>
      <w:r w:rsidRPr="00575C49">
        <w:t xml:space="preserve"> 159-163.</w:t>
      </w:r>
    </w:p>
    <w:p w14:paraId="4D1426D2" w14:textId="77777777" w:rsidR="00575C49" w:rsidRPr="00575C49" w:rsidRDefault="00575C49" w:rsidP="00575C49">
      <w:pPr>
        <w:pStyle w:val="EndNoteBibliography"/>
        <w:spacing w:after="0"/>
        <w:ind w:left="720" w:hanging="720"/>
      </w:pPr>
      <w:r w:rsidRPr="00575C49">
        <w:t xml:space="preserve">MANN, K. 1973. Seaweeds: Their Productivity and Strategy for Growth: The role of large marine algae in coastal productivity is far more important than has been suspected. </w:t>
      </w:r>
      <w:r w:rsidRPr="00575C49">
        <w:rPr>
          <w:i/>
        </w:rPr>
        <w:t>Science,</w:t>
      </w:r>
      <w:r w:rsidRPr="00575C49">
        <w:t xml:space="preserve"> 182</w:t>
      </w:r>
      <w:r w:rsidRPr="00575C49">
        <w:rPr>
          <w:b/>
        </w:rPr>
        <w:t>,</w:t>
      </w:r>
      <w:r w:rsidRPr="00575C49">
        <w:t xml:space="preserve"> 975-981.</w:t>
      </w:r>
    </w:p>
    <w:p w14:paraId="13D6C4B1" w14:textId="77777777" w:rsidR="00575C49" w:rsidRPr="00575C49" w:rsidRDefault="00575C49" w:rsidP="00575C49">
      <w:pPr>
        <w:pStyle w:val="EndNoteBibliography"/>
        <w:spacing w:after="0"/>
        <w:ind w:left="720" w:hanging="720"/>
      </w:pPr>
      <w:r w:rsidRPr="00575C49">
        <w:t xml:space="preserve">MARTELL, L., BRACALE, R., CARRION, S. A., GIANGRANDE, A., PURCELL, J. E., LEZZI, M., GRAVILI, C., PIRAINO, S. &amp; BOERO, F. 2018. Successional dynamics of marine fouling hydroids (Cnidaria: Hydrozoa) at a finfish aquaculture facility in the Mediterranean Sea. </w:t>
      </w:r>
      <w:r w:rsidRPr="00575C49">
        <w:rPr>
          <w:i/>
        </w:rPr>
        <w:t>PLoS One,</w:t>
      </w:r>
      <w:r w:rsidRPr="00575C49">
        <w:t xml:space="preserve"> 13</w:t>
      </w:r>
      <w:r w:rsidRPr="00575C49">
        <w:rPr>
          <w:b/>
        </w:rPr>
        <w:t>,</w:t>
      </w:r>
      <w:r w:rsidRPr="00575C49">
        <w:t xml:space="preserve"> e0195352.</w:t>
      </w:r>
    </w:p>
    <w:p w14:paraId="28E3C096" w14:textId="77777777" w:rsidR="00575C49" w:rsidRPr="00575C49" w:rsidRDefault="00575C49" w:rsidP="00575C49">
      <w:pPr>
        <w:pStyle w:val="EndNoteBibliography"/>
        <w:ind w:left="720" w:hanging="720"/>
      </w:pPr>
      <w:r w:rsidRPr="00575C49">
        <w:t>MARTINSSON, S., MALMBERG, K., BAKKEN, T., KORSHUNOVA, T., MARTYNOV, A. &amp; LUNDIN, K. 2021. Species delimitation and phylogeny of</w:t>
      </w:r>
    </w:p>
    <w:p w14:paraId="6C2570D4" w14:textId="77777777" w:rsidR="00575C49" w:rsidRPr="00575C49" w:rsidRDefault="00575C49" w:rsidP="00575C49">
      <w:pPr>
        <w:pStyle w:val="EndNoteBibliography"/>
        <w:spacing w:after="0"/>
        <w:ind w:left="720" w:hanging="720"/>
      </w:pPr>
      <w:r w:rsidRPr="00575C49">
        <w:t xml:space="preserve"> Doto (Nudibranchia: Dotidae) from the Northeast Atlantic, with a discussion on food specialization. </w:t>
      </w:r>
      <w:r w:rsidRPr="00575C49">
        <w:rPr>
          <w:i/>
        </w:rPr>
        <w:t>Journal of Zoological Systematics and Evolutionary Research,</w:t>
      </w:r>
      <w:r w:rsidRPr="00575C49">
        <w:t xml:space="preserve"> 59</w:t>
      </w:r>
      <w:r w:rsidRPr="00575C49">
        <w:rPr>
          <w:b/>
        </w:rPr>
        <w:t>,</w:t>
      </w:r>
      <w:r w:rsidRPr="00575C49">
        <w:t xml:space="preserve"> 1754-1774.</w:t>
      </w:r>
    </w:p>
    <w:p w14:paraId="3AD16C81" w14:textId="77777777" w:rsidR="00575C49" w:rsidRPr="00575C49" w:rsidRDefault="00575C49" w:rsidP="00575C49">
      <w:pPr>
        <w:pStyle w:val="EndNoteBibliography"/>
        <w:spacing w:after="0"/>
        <w:ind w:left="720" w:hanging="720"/>
      </w:pPr>
      <w:r w:rsidRPr="00575C49">
        <w:t xml:space="preserve">MATSSON, S., CHRISTIE, H. &amp; FIELER, R. 2019. Variation in biomass and biofouling of kelp, Saccharina latissima, cultivated in the Arctic, Norway. </w:t>
      </w:r>
      <w:r w:rsidRPr="00575C49">
        <w:rPr>
          <w:i/>
        </w:rPr>
        <w:t>Aquaculture,</w:t>
      </w:r>
      <w:r w:rsidRPr="00575C49">
        <w:t xml:space="preserve"> 506</w:t>
      </w:r>
      <w:r w:rsidRPr="00575C49">
        <w:rPr>
          <w:b/>
        </w:rPr>
        <w:t>,</w:t>
      </w:r>
      <w:r w:rsidRPr="00575C49">
        <w:t xml:space="preserve"> 445-452.</w:t>
      </w:r>
    </w:p>
    <w:p w14:paraId="4257C3D4" w14:textId="77777777" w:rsidR="00575C49" w:rsidRPr="00575C49" w:rsidRDefault="00575C49" w:rsidP="00575C49">
      <w:pPr>
        <w:pStyle w:val="EndNoteBibliography"/>
        <w:spacing w:after="0"/>
        <w:ind w:left="720" w:hanging="720"/>
      </w:pPr>
      <w:r w:rsidRPr="00575C49">
        <w:t xml:space="preserve">RISHAN, S. T., KLINE, R. J. &amp; RAHMAN, M. S. 2023. Applications of environmental DNA (eDNA) to detect subterranean and aquatic invasive species: A critical review on the challenges and limitations of eDNA metabarcoding. </w:t>
      </w:r>
      <w:r w:rsidRPr="00575C49">
        <w:rPr>
          <w:i/>
        </w:rPr>
        <w:t>Environmental Advances,</w:t>
      </w:r>
      <w:r w:rsidRPr="00575C49">
        <w:t xml:space="preserve"> 12.</w:t>
      </w:r>
    </w:p>
    <w:p w14:paraId="60F961E7" w14:textId="77777777" w:rsidR="00575C49" w:rsidRPr="00575C49" w:rsidRDefault="00575C49" w:rsidP="00575C49">
      <w:pPr>
        <w:pStyle w:val="EndNoteBibliography"/>
        <w:spacing w:after="0"/>
        <w:ind w:left="720" w:hanging="720"/>
      </w:pPr>
      <w:r w:rsidRPr="00575C49">
        <w:t xml:space="preserve">ROUSE, S., SPENCER JONES, M. E. &amp; PORTER, J. S. 2013. Spatial and temporal patterns of bryozoan distribution and diversity in the Scottish sea regions. </w:t>
      </w:r>
      <w:r w:rsidRPr="00575C49">
        <w:rPr>
          <w:i/>
        </w:rPr>
        <w:t>Marine Ecology,</w:t>
      </w:r>
      <w:r w:rsidRPr="00575C49">
        <w:t xml:space="preserve"> 35</w:t>
      </w:r>
      <w:r w:rsidRPr="00575C49">
        <w:rPr>
          <w:b/>
        </w:rPr>
        <w:t>,</w:t>
      </w:r>
      <w:r w:rsidRPr="00575C49">
        <w:t xml:space="preserve"> 85-102.</w:t>
      </w:r>
    </w:p>
    <w:p w14:paraId="0CB67B53" w14:textId="77777777" w:rsidR="00575C49" w:rsidRPr="00575C49" w:rsidRDefault="00575C49" w:rsidP="00575C49">
      <w:pPr>
        <w:pStyle w:val="EndNoteBibliography"/>
        <w:spacing w:after="0"/>
        <w:ind w:left="720" w:hanging="720"/>
      </w:pPr>
      <w:r w:rsidRPr="00575C49">
        <w:t xml:space="preserve">RYLAND, J. S. 1962. The Association Between Polyzoa and Algal Substrata. </w:t>
      </w:r>
      <w:r w:rsidRPr="00575C49">
        <w:rPr>
          <w:i/>
        </w:rPr>
        <w:t>Journal of Animal Ecology,</w:t>
      </w:r>
      <w:r w:rsidRPr="00575C49">
        <w:t xml:space="preserve"> 31</w:t>
      </w:r>
      <w:r w:rsidRPr="00575C49">
        <w:rPr>
          <w:b/>
        </w:rPr>
        <w:t>,</w:t>
      </w:r>
      <w:r w:rsidRPr="00575C49">
        <w:t xml:space="preserve"> 331-338.</w:t>
      </w:r>
    </w:p>
    <w:p w14:paraId="29DB81A6" w14:textId="77777777" w:rsidR="00575C49" w:rsidRPr="00575C49" w:rsidRDefault="00575C49" w:rsidP="00575C49">
      <w:pPr>
        <w:pStyle w:val="EndNoteBibliography"/>
        <w:spacing w:after="0"/>
        <w:ind w:left="720" w:hanging="720"/>
      </w:pPr>
      <w:r w:rsidRPr="00575C49">
        <w:t xml:space="preserve">SAUNDERS, M. &amp; METAXAS, A. 2007. Temperature explains settlement patterns of the introduced bryozoan Membranipora membranacea in Nova Scotia, Canada. </w:t>
      </w:r>
      <w:r w:rsidRPr="00575C49">
        <w:rPr>
          <w:i/>
        </w:rPr>
        <w:t>Marine Ecology Progress Series,</w:t>
      </w:r>
      <w:r w:rsidRPr="00575C49">
        <w:t xml:space="preserve"> 344</w:t>
      </w:r>
      <w:r w:rsidRPr="00575C49">
        <w:rPr>
          <w:b/>
        </w:rPr>
        <w:t>,</w:t>
      </w:r>
      <w:r w:rsidRPr="00575C49">
        <w:t xml:space="preserve"> 95-106.</w:t>
      </w:r>
    </w:p>
    <w:p w14:paraId="69E081C8" w14:textId="77777777" w:rsidR="00575C49" w:rsidRPr="00575C49" w:rsidRDefault="00575C49" w:rsidP="00575C49">
      <w:pPr>
        <w:pStyle w:val="EndNoteBibliography"/>
        <w:spacing w:after="0"/>
        <w:ind w:left="720" w:hanging="720"/>
      </w:pPr>
      <w:r w:rsidRPr="00575C49">
        <w:t xml:space="preserve">SAUNDERS, M. I. &amp; METAXAS, A. 2009. Population dynamics of a nonindigenous epiphytic bryozoan Membranipora membranacea in the western North Atlantic: effects of kelp substrate. </w:t>
      </w:r>
      <w:r w:rsidRPr="00575C49">
        <w:rPr>
          <w:i/>
        </w:rPr>
        <w:t>Aquatic Biology,</w:t>
      </w:r>
      <w:r w:rsidRPr="00575C49">
        <w:t xml:space="preserve"> 8</w:t>
      </w:r>
      <w:r w:rsidRPr="00575C49">
        <w:rPr>
          <w:b/>
        </w:rPr>
        <w:t>,</w:t>
      </w:r>
      <w:r w:rsidRPr="00575C49">
        <w:t xml:space="preserve"> 83-94.</w:t>
      </w:r>
    </w:p>
    <w:p w14:paraId="43979CD9" w14:textId="77777777" w:rsidR="00575C49" w:rsidRPr="00575C49" w:rsidRDefault="00575C49" w:rsidP="00575C49">
      <w:pPr>
        <w:pStyle w:val="EndNoteBibliography"/>
        <w:spacing w:after="0"/>
        <w:ind w:left="720" w:hanging="720"/>
      </w:pPr>
      <w:r w:rsidRPr="00575C49">
        <w:t xml:space="preserve">SCHUCHERT, P. 2020. DNA barcoding of some Pandeidae species (Cnidaria, Hydrozoa, Anthoathecata). </w:t>
      </w:r>
      <w:r w:rsidRPr="00575C49">
        <w:rPr>
          <w:i/>
        </w:rPr>
        <w:t>Revue suisse de Zoologie,</w:t>
      </w:r>
      <w:r w:rsidRPr="00575C49">
        <w:t xml:space="preserve"> 125</w:t>
      </w:r>
      <w:r w:rsidRPr="00575C49">
        <w:rPr>
          <w:b/>
        </w:rPr>
        <w:t>,</w:t>
      </w:r>
      <w:r w:rsidRPr="00575C49">
        <w:t xml:space="preserve"> 101-127, 27.</w:t>
      </w:r>
    </w:p>
    <w:p w14:paraId="1CD6629F" w14:textId="77777777" w:rsidR="00575C49" w:rsidRPr="00575C49" w:rsidRDefault="00575C49" w:rsidP="00575C49">
      <w:pPr>
        <w:pStyle w:val="EndNoteBibliography"/>
        <w:spacing w:after="0"/>
        <w:ind w:left="720" w:hanging="720"/>
      </w:pPr>
      <w:r w:rsidRPr="00575C49">
        <w:t xml:space="preserve">SIEVERS, M., DEMPSTER, T., KEOUGH, M. J. &amp; FITRIDGE, I. 2019. Methods to prevent and treat biofouling in shellfish aquaculture. </w:t>
      </w:r>
      <w:r w:rsidRPr="00575C49">
        <w:rPr>
          <w:i/>
        </w:rPr>
        <w:t>Aquaculture,</w:t>
      </w:r>
      <w:r w:rsidRPr="00575C49">
        <w:t xml:space="preserve"> 505</w:t>
      </w:r>
      <w:r w:rsidRPr="00575C49">
        <w:rPr>
          <w:b/>
        </w:rPr>
        <w:t>,</w:t>
      </w:r>
      <w:r w:rsidRPr="00575C49">
        <w:t xml:space="preserve"> 263-270.</w:t>
      </w:r>
    </w:p>
    <w:p w14:paraId="053A5648" w14:textId="77777777" w:rsidR="00575C49" w:rsidRPr="00575C49" w:rsidRDefault="00575C49" w:rsidP="00575C49">
      <w:pPr>
        <w:pStyle w:val="EndNoteBibliography"/>
        <w:spacing w:after="0"/>
        <w:ind w:left="720" w:hanging="720"/>
      </w:pPr>
      <w:r w:rsidRPr="00575C49">
        <w:t xml:space="preserve">SULTANA, F., WAHAB, M. A., NAHIDUZZAMAN, M., MOHIUDDIN, M., IQBAL, M. Z., SHAKIL, A., MAMUN, A.-A., KHAN, M. S. R., WONG, L. &amp; ASADUZZAMAN, M. 2023. Seaweed farming for food and nutritional security, climate change mitigation and adaptation, and women empowerment: A review. </w:t>
      </w:r>
      <w:r w:rsidRPr="00575C49">
        <w:rPr>
          <w:i/>
        </w:rPr>
        <w:t>Aquaculture and Fisheries,</w:t>
      </w:r>
      <w:r w:rsidRPr="00575C49">
        <w:t xml:space="preserve"> 8</w:t>
      </w:r>
      <w:r w:rsidRPr="00575C49">
        <w:rPr>
          <w:b/>
        </w:rPr>
        <w:t>,</w:t>
      </w:r>
      <w:r w:rsidRPr="00575C49">
        <w:t xml:space="preserve"> 463-480.</w:t>
      </w:r>
    </w:p>
    <w:p w14:paraId="1A3F4A02" w14:textId="77777777" w:rsidR="00575C49" w:rsidRPr="00575C49" w:rsidRDefault="00575C49" w:rsidP="00575C49">
      <w:pPr>
        <w:pStyle w:val="EndNoteBibliography"/>
        <w:spacing w:after="0"/>
        <w:ind w:left="720" w:hanging="720"/>
      </w:pPr>
      <w:r w:rsidRPr="00575C49">
        <w:t xml:space="preserve">VEENHOF, R. J., BURROWS, M. T., HUGHES, A. D., MICHALEK, K., ROSS, M. E., THOMSON, A. I., FEDENKO, J. &amp; STANLEY, M. S. 2024. Sustainable seaweed aquaculture and climate change in the North Atlantic: challenges and opportunities. </w:t>
      </w:r>
      <w:r w:rsidRPr="00575C49">
        <w:rPr>
          <w:i/>
        </w:rPr>
        <w:t>Frontiers in Marine Science,</w:t>
      </w:r>
      <w:r w:rsidRPr="00575C49">
        <w:t xml:space="preserve"> 11.</w:t>
      </w:r>
    </w:p>
    <w:p w14:paraId="67E73926" w14:textId="77777777" w:rsidR="00575C49" w:rsidRPr="00575C49" w:rsidRDefault="00575C49" w:rsidP="00575C49">
      <w:pPr>
        <w:pStyle w:val="EndNoteBibliography"/>
        <w:spacing w:after="0"/>
        <w:ind w:left="720" w:hanging="720"/>
      </w:pPr>
      <w:r w:rsidRPr="00575C49">
        <w:t xml:space="preserve">VISCH, W., NYLUND, G. M. &amp; PAVIA, H. 2020. Growth and biofouling in kelp aquaculture (Saccharina latissima): the effect of location and wave exposure. </w:t>
      </w:r>
      <w:r w:rsidRPr="00575C49">
        <w:rPr>
          <w:i/>
        </w:rPr>
        <w:t>Journal of Applied Phycology,</w:t>
      </w:r>
      <w:r w:rsidRPr="00575C49">
        <w:t xml:space="preserve"> 32</w:t>
      </w:r>
      <w:r w:rsidRPr="00575C49">
        <w:rPr>
          <w:b/>
        </w:rPr>
        <w:t>,</w:t>
      </w:r>
      <w:r w:rsidRPr="00575C49">
        <w:t xml:space="preserve"> 3199-3209.</w:t>
      </w:r>
    </w:p>
    <w:p w14:paraId="7FE513C4" w14:textId="77777777" w:rsidR="00575C49" w:rsidRPr="00575C49" w:rsidRDefault="00575C49" w:rsidP="00575C49">
      <w:pPr>
        <w:pStyle w:val="EndNoteBibliography"/>
        <w:spacing w:after="0"/>
        <w:ind w:left="720" w:hanging="720"/>
      </w:pPr>
      <w:r w:rsidRPr="00575C49">
        <w:t xml:space="preserve">WALLS, A. M., EDWARDS, M. D., FIRTH, L. B. &amp; JOHNSON, M. P. 2017. Successional changes of epibiont fouling communities of the cultivated kelp Alaria esculenta: predictability and influences. </w:t>
      </w:r>
      <w:r w:rsidRPr="00575C49">
        <w:rPr>
          <w:i/>
        </w:rPr>
        <w:t>Aquaculture Environment Interactions,</w:t>
      </w:r>
      <w:r w:rsidRPr="00575C49">
        <w:t xml:space="preserve"> 9</w:t>
      </w:r>
      <w:r w:rsidRPr="00575C49">
        <w:rPr>
          <w:b/>
        </w:rPr>
        <w:t>,</w:t>
      </w:r>
      <w:r w:rsidRPr="00575C49">
        <w:t xml:space="preserve"> 57-71.</w:t>
      </w:r>
    </w:p>
    <w:p w14:paraId="4B8A9D60" w14:textId="77777777" w:rsidR="00575C49" w:rsidRPr="00575C49" w:rsidRDefault="00575C49" w:rsidP="00575C49">
      <w:pPr>
        <w:pStyle w:val="EndNoteBibliography"/>
        <w:spacing w:after="0"/>
        <w:ind w:left="720" w:hanging="720"/>
      </w:pPr>
      <w:r w:rsidRPr="00575C49">
        <w:t xml:space="preserve">YOSHIOKA, P. M. 1982. Predator-induced polymorphism in the bryozoan Membranipora membranacea (L.). </w:t>
      </w:r>
      <w:r w:rsidRPr="00575C49">
        <w:rPr>
          <w:i/>
        </w:rPr>
        <w:t>Journal of Experimental Marine Biology and Ecology,</w:t>
      </w:r>
      <w:r w:rsidRPr="00575C49">
        <w:t xml:space="preserve"> 61</w:t>
      </w:r>
      <w:r w:rsidRPr="00575C49">
        <w:rPr>
          <w:b/>
        </w:rPr>
        <w:t>,</w:t>
      </w:r>
      <w:r w:rsidRPr="00575C49">
        <w:t xml:space="preserve"> 233-242.</w:t>
      </w:r>
    </w:p>
    <w:p w14:paraId="7D8D97B0" w14:textId="77777777" w:rsidR="00575C49" w:rsidRPr="00575C49" w:rsidRDefault="00575C49" w:rsidP="00575C49">
      <w:pPr>
        <w:pStyle w:val="EndNoteBibliography"/>
        <w:spacing w:after="0"/>
        <w:ind w:left="720" w:hanging="720"/>
      </w:pPr>
      <w:r w:rsidRPr="00575C49">
        <w:t xml:space="preserve">ZAIKO, A., SCHIMANSKI, K., POCHON, X., HOPKINS, G. A., GOLDSTIEN, S., FLOERL, O. &amp; WOOD, S. A. 2016. Metabarcoding improves detection of eukaryotes from early biofouling communities: implications for pest monitoring and pathway management. </w:t>
      </w:r>
      <w:r w:rsidRPr="00575C49">
        <w:rPr>
          <w:i/>
        </w:rPr>
        <w:t>Biofouling,</w:t>
      </w:r>
      <w:r w:rsidRPr="00575C49">
        <w:t xml:space="preserve"> 32</w:t>
      </w:r>
      <w:r w:rsidRPr="00575C49">
        <w:rPr>
          <w:b/>
        </w:rPr>
        <w:t>,</w:t>
      </w:r>
      <w:r w:rsidRPr="00575C49">
        <w:t xml:space="preserve"> 671-84.</w:t>
      </w:r>
    </w:p>
    <w:p w14:paraId="6C19E2B8" w14:textId="77777777" w:rsidR="00575C49" w:rsidRPr="00575C49" w:rsidRDefault="00575C49" w:rsidP="00575C49">
      <w:pPr>
        <w:pStyle w:val="EndNoteBibliography"/>
        <w:ind w:left="720" w:hanging="720"/>
      </w:pPr>
      <w:r w:rsidRPr="00575C49">
        <w:t xml:space="preserve">ZHANG, L., LIAO, W., HUANG, Y., WEN, Y., CHU, Y. &amp; ZHAO, C. 2022. Global seaweed farming and processing in the past 20 years. </w:t>
      </w:r>
      <w:r w:rsidRPr="00575C49">
        <w:rPr>
          <w:i/>
        </w:rPr>
        <w:t>Food Production, Processing and Nutrition,</w:t>
      </w:r>
      <w:r w:rsidRPr="00575C49">
        <w:t xml:space="preserve"> 4.</w:t>
      </w:r>
    </w:p>
    <w:p w14:paraId="714048A0" w14:textId="17DBF385" w:rsidR="004D0BBA" w:rsidRPr="000F49F1" w:rsidRDefault="00B60FEA" w:rsidP="00700D35">
      <w:pPr>
        <w:spacing w:line="276" w:lineRule="auto"/>
      </w:pPr>
      <w:r>
        <w:fldChar w:fldCharType="end"/>
      </w:r>
    </w:p>
    <w:sectPr w:rsidR="004D0BBA" w:rsidRPr="000F49F1" w:rsidSect="00360C29">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6" w:author="Sofie Spatharis" w:date="2025-09-12T15:13:00Z" w:initials="SS">
    <w:p w14:paraId="1C45F25E" w14:textId="77777777" w:rsidR="0009243A" w:rsidRDefault="0009243A" w:rsidP="0009243A">
      <w:pPr>
        <w:pStyle w:val="CommentText"/>
      </w:pPr>
      <w:r>
        <w:rPr>
          <w:rStyle w:val="CommentReference"/>
        </w:rPr>
        <w:annotationRef/>
      </w:r>
      <w:r>
        <w:t>Link refs</w:t>
      </w:r>
    </w:p>
  </w:comment>
  <w:comment w:id="298" w:author="Sofie Spatharis" w:date="2025-09-12T15:52:00Z" w:initials="SS">
    <w:p w14:paraId="0AF34583" w14:textId="77777777" w:rsidR="00740D9E" w:rsidRDefault="00740D9E" w:rsidP="00740D9E">
      <w:pPr>
        <w:pStyle w:val="CommentText"/>
      </w:pPr>
      <w:r>
        <w:rPr>
          <w:rStyle w:val="CommentReference"/>
        </w:rPr>
        <w:annotationRef/>
      </w:r>
      <w:r>
        <w:t>Unclear what you mean by early-season</w:t>
      </w:r>
    </w:p>
  </w:comment>
  <w:comment w:id="300" w:author="Sofie Spatharis" w:date="2025-09-15T16:21:00Z" w:initials="SS">
    <w:p w14:paraId="004BBB96" w14:textId="77777777" w:rsidR="00E11407" w:rsidRDefault="00E11407" w:rsidP="00E11407">
      <w:pPr>
        <w:pStyle w:val="CommentText"/>
      </w:pPr>
      <w:r>
        <w:rPr>
          <w:rStyle w:val="CommentReference"/>
        </w:rPr>
        <w:annotationRef/>
      </w:r>
      <w:r>
        <w:t>This is too much detail for here, best to place in the discussion so you can discuss your own plankton dynamics against this study.</w:t>
      </w:r>
    </w:p>
  </w:comment>
  <w:comment w:id="302" w:author="Sofie Spatharis" w:date="2025-09-15T18:43:00Z" w:initials="SS">
    <w:p w14:paraId="79B6F0A0" w14:textId="77777777" w:rsidR="00F0407F" w:rsidRDefault="00F0407F" w:rsidP="00F0407F">
      <w:pPr>
        <w:pStyle w:val="CommentText"/>
      </w:pPr>
      <w:r>
        <w:rPr>
          <w:rStyle w:val="CommentReference"/>
        </w:rPr>
        <w:annotationRef/>
      </w:r>
      <w:r>
        <w:t>Again this is more suitable for the discussion</w:t>
      </w:r>
    </w:p>
  </w:comment>
  <w:comment w:id="450" w:author="Sofie Spatharis" w:date="2025-09-16T12:16:00Z" w:initials="SS">
    <w:p w14:paraId="7FCA6D25" w14:textId="77777777" w:rsidR="00A7125A" w:rsidRDefault="00A7125A" w:rsidP="00A7125A">
      <w:pPr>
        <w:pStyle w:val="CommentText"/>
      </w:pPr>
      <w:r>
        <w:rPr>
          <w:rStyle w:val="CommentReference"/>
        </w:rPr>
        <w:annotationRef/>
      </w:r>
      <w:r>
        <w:t>This figure needs to show the average kelp size and sd below each kelp.</w:t>
      </w:r>
    </w:p>
  </w:comment>
  <w:comment w:id="455" w:author="Sofie Spatharis" w:date="2025-09-16T11:59:00Z" w:initials="SS">
    <w:p w14:paraId="5B2C790D" w14:textId="45CE8E89" w:rsidR="00D763D3" w:rsidRDefault="00D763D3" w:rsidP="00D763D3">
      <w:pPr>
        <w:pStyle w:val="CommentText"/>
      </w:pPr>
      <w:r>
        <w:rPr>
          <w:rStyle w:val="CommentReference"/>
        </w:rPr>
        <w:annotationRef/>
      </w:r>
      <w:r>
        <w:t>Delete june 21 from text and graphs</w:t>
      </w:r>
    </w:p>
  </w:comment>
  <w:comment w:id="456" w:author="Sofie Spatharis" w:date="2025-09-16T12:03:00Z" w:initials="SS">
    <w:p w14:paraId="28DC2675" w14:textId="77777777" w:rsidR="00D34A98" w:rsidRDefault="00D34A98" w:rsidP="00D34A98">
      <w:pPr>
        <w:pStyle w:val="CommentText"/>
      </w:pPr>
      <w:r>
        <w:rPr>
          <w:rStyle w:val="CommentReference"/>
        </w:rPr>
        <w:annotationRef/>
      </w:r>
      <w:r>
        <w:t>Kyla to add details on the farm</w:t>
      </w:r>
    </w:p>
  </w:comment>
  <w:comment w:id="458" w:author="Sofie Spatharis" w:date="2025-09-16T12:03:00Z" w:initials="SS">
    <w:p w14:paraId="5AC1679C" w14:textId="4DAE033F" w:rsidR="00D34A98" w:rsidRDefault="00D34A98" w:rsidP="00D34A98">
      <w:pPr>
        <w:pStyle w:val="CommentText"/>
      </w:pPr>
      <w:r>
        <w:rPr>
          <w:rStyle w:val="CommentReference"/>
        </w:rPr>
        <w:annotationRef/>
      </w:r>
      <w:r>
        <w:t>check</w:t>
      </w:r>
    </w:p>
  </w:comment>
  <w:comment w:id="461" w:author="Sofie Spatharis" w:date="2025-09-16T12:01:00Z" w:initials="SS">
    <w:p w14:paraId="10632730" w14:textId="25554D90" w:rsidR="00D763D3" w:rsidRDefault="00D763D3" w:rsidP="00D763D3">
      <w:pPr>
        <w:pStyle w:val="CommentText"/>
      </w:pPr>
      <w:r>
        <w:rPr>
          <w:rStyle w:val="CommentReference"/>
        </w:rPr>
        <w:annotationRef/>
      </w:r>
      <w:r>
        <w:t>Kyla</w:t>
      </w:r>
    </w:p>
  </w:comment>
  <w:comment w:id="475" w:author="Sofie Spatharis" w:date="2025-09-16T12:07:00Z" w:initials="SS">
    <w:p w14:paraId="58AB493E" w14:textId="77777777" w:rsidR="00EB2AB2" w:rsidRDefault="00EB2AB2" w:rsidP="00EB2AB2">
      <w:pPr>
        <w:pStyle w:val="CommentText"/>
      </w:pPr>
      <w:r>
        <w:rPr>
          <w:rStyle w:val="CommentReference"/>
        </w:rPr>
        <w:annotationRef/>
      </w:r>
      <w:r>
        <w:t>Meri this seems wrong, can you please double check</w:t>
      </w:r>
    </w:p>
  </w:comment>
  <w:comment w:id="477" w:author="Sofie Spatharis" w:date="2025-09-16T12:07:00Z" w:initials="SS">
    <w:p w14:paraId="0A8B2689" w14:textId="77777777" w:rsidR="00EB2AB2" w:rsidRDefault="00EB2AB2" w:rsidP="00EB2AB2">
      <w:pPr>
        <w:pStyle w:val="CommentText"/>
      </w:pPr>
      <w:r>
        <w:rPr>
          <w:rStyle w:val="CommentReference"/>
        </w:rPr>
        <w:annotationRef/>
      </w:r>
      <w:r>
        <w:t>This should be 4% surely...</w:t>
      </w:r>
    </w:p>
  </w:comment>
  <w:comment w:id="512" w:author="Sofie Spatharis" w:date="2025-09-16T12:22:00Z" w:initials="SS">
    <w:p w14:paraId="460C1D45" w14:textId="77777777" w:rsidR="0013409F" w:rsidRDefault="0013409F" w:rsidP="0013409F">
      <w:pPr>
        <w:pStyle w:val="CommentText"/>
      </w:pPr>
      <w:r>
        <w:rPr>
          <w:rStyle w:val="CommentReference"/>
        </w:rPr>
        <w:annotationRef/>
      </w:r>
      <w:r>
        <w:t>sofie</w:t>
      </w:r>
    </w:p>
  </w:comment>
  <w:comment w:id="519" w:author="Sofie Spatharis" w:date="2025-09-16T12:22:00Z" w:initials="SS">
    <w:p w14:paraId="56F114D4" w14:textId="77777777" w:rsidR="0013409F" w:rsidRDefault="0013409F" w:rsidP="0013409F">
      <w:pPr>
        <w:pStyle w:val="CommentText"/>
      </w:pPr>
      <w:r>
        <w:rPr>
          <w:rStyle w:val="CommentReference"/>
        </w:rPr>
        <w:annotationRef/>
      </w:r>
      <w:r>
        <w:t>Martin or Brendan</w:t>
      </w:r>
    </w:p>
  </w:comment>
  <w:comment w:id="520" w:author="Sofie Spatharis" w:date="2025-09-16T12:22:00Z" w:initials="SS">
    <w:p w14:paraId="5EFF8164" w14:textId="77777777" w:rsidR="003238C1" w:rsidRDefault="003238C1" w:rsidP="003238C1">
      <w:pPr>
        <w:pStyle w:val="CommentText"/>
      </w:pPr>
      <w:r>
        <w:rPr>
          <w:rStyle w:val="CommentReference"/>
        </w:rPr>
        <w:annotationRef/>
      </w:r>
      <w:r>
        <w:t>Martin</w:t>
      </w:r>
    </w:p>
  </w:comment>
  <w:comment w:id="521" w:author="Sofie Spatharis" w:date="2025-09-16T12:23:00Z" w:initials="SS">
    <w:p w14:paraId="086F41EF" w14:textId="77777777" w:rsidR="003238C1" w:rsidRDefault="003238C1" w:rsidP="003238C1">
      <w:pPr>
        <w:pStyle w:val="CommentText"/>
      </w:pPr>
      <w:r>
        <w:rPr>
          <w:rStyle w:val="CommentReference"/>
        </w:rPr>
        <w:annotationRef/>
      </w:r>
      <w:r>
        <w:t>ref</w:t>
      </w:r>
    </w:p>
  </w:comment>
  <w:comment w:id="536" w:author="Sofie Spatharis" w:date="2025-09-16T15:52:00Z" w:initials="SS">
    <w:p w14:paraId="48D491B1" w14:textId="77777777" w:rsidR="00BA5986" w:rsidRDefault="00BA5986" w:rsidP="00BA5986">
      <w:pPr>
        <w:pStyle w:val="CommentText"/>
      </w:pPr>
      <w:r>
        <w:rPr>
          <w:rStyle w:val="CommentReference"/>
        </w:rPr>
        <w:annotationRef/>
      </w:r>
      <w:r>
        <w:t>Make a bold point on this in the discussion. Should be one of the main findings in the first paragraph</w:t>
      </w:r>
    </w:p>
  </w:comment>
  <w:comment w:id="537" w:author="Sofie Spatharis" w:date="2025-09-16T16:01:00Z" w:initials="SS">
    <w:p w14:paraId="656E4C34" w14:textId="77777777" w:rsidR="006E0E21" w:rsidRDefault="006E0E21" w:rsidP="006E0E21">
      <w:pPr>
        <w:pStyle w:val="CommentText"/>
      </w:pPr>
      <w:r>
        <w:rPr>
          <w:rStyle w:val="CommentReference"/>
        </w:rPr>
        <w:annotationRef/>
      </w:r>
      <w:r>
        <w:t>Use another example</w:t>
      </w:r>
    </w:p>
  </w:comment>
  <w:comment w:id="544" w:author="Sofie Spatharis" w:date="2025-09-16T16:02:00Z" w:initials="SS">
    <w:p w14:paraId="2CBDD65E" w14:textId="77777777" w:rsidR="00194F63" w:rsidRDefault="00194F63" w:rsidP="00194F63">
      <w:pPr>
        <w:pStyle w:val="CommentText"/>
      </w:pPr>
      <w:r>
        <w:rPr>
          <w:rStyle w:val="CommentReference"/>
        </w:rPr>
        <w:annotationRef/>
      </w:r>
      <w:r>
        <w:t>Need a phrase that will explain how many of the barcoded epibionts we found in eDNA at the same tax level of species. See abstract</w:t>
      </w:r>
    </w:p>
  </w:comment>
  <w:comment w:id="570" w:author="Calum Young (PGR)" w:date="2025-10-30T12:25:00Z" w:initials="CY">
    <w:p w14:paraId="1C1ED085" w14:textId="77777777" w:rsidR="00277E5D" w:rsidRDefault="006540AB" w:rsidP="00277E5D">
      <w:pPr>
        <w:pStyle w:val="CommentText"/>
      </w:pPr>
      <w:r>
        <w:rPr>
          <w:rStyle w:val="CommentReference"/>
        </w:rPr>
        <w:annotationRef/>
      </w:r>
      <w:r w:rsidR="00277E5D">
        <w:t>E. deformans is a subspecies of L. tomentosoides: speceis was ID from only reverse primer 83% identity - from images my vote is E. deformans but H. hincksia has better % ident</w:t>
      </w:r>
      <w:r w:rsidR="00277E5D">
        <w:br/>
      </w:r>
      <w:r w:rsidR="00277E5D">
        <w:br/>
        <w:t>R primer --TCACTTAGTGTAGGAGATT-AGAATAATGCTGGTACAACACCGGATCACCACCACCCGCAGGATCAAAAAAAGTAGTGTTAAAATTTC--GATCT-G-TCAATAACATCGTTATACCACCTGCTAAAACTGGAAGAGATAATAATAACAAAAATGCTTTATTAAAACCGAACCAACCAAATAAGGTAATCTATCCATAGTCATATCTGGAGCACGCATATTAAAAATAGTAGTAATAAAGTTTATCGCACCCCCAATAGAAGC--AACACCCCATAAATGAAGACAAAATATATCTAAATCTACTGAAGGCCCCCAGTGT-GCTTTTGTACCCCTTAATGGGGGGTACACAGTGCAACTCGTTCCCCTATTAGGCATGTGATCTCAAG-AGCGTCTCGTGTAGGAAGAGAGT-ATA--AACATTTACATCATTTCCTTCTTATTTGTTGAAAATGAATTGTATTGCTAATCTTGAT-GTCTCTCGAAATGACATTGG--ACCCTCAGTGGTTTTAGATCCTACA-GTG--AAAT-GTCCAACTCTGAAACAGTTTAACCTGTCATATAACCAGCTGTCTTTTGTACCTGAGAACCTCACTGATGTGGTAGAGAAACTGGAGCAGCTCATT--</w:t>
      </w:r>
      <w:r w:rsidR="00277E5D">
        <w:br/>
      </w:r>
      <w:r w:rsidR="00277E5D">
        <w:br/>
      </w:r>
    </w:p>
    <w:p w14:paraId="7ACA7497" w14:textId="492E2693" w:rsidR="00277E5D" w:rsidRDefault="00277E5D" w:rsidP="00277E5D">
      <w:pPr>
        <w:pStyle w:val="CommentText"/>
      </w:pPr>
      <w:r>
        <w:rPr>
          <w:noProof/>
        </w:rPr>
        <w:drawing>
          <wp:inline distT="0" distB="0" distL="0" distR="0" wp14:anchorId="0A8AB41E" wp14:editId="0DA60161">
            <wp:extent cx="6645910" cy="8860155"/>
            <wp:effectExtent l="0" t="0" r="2540" b="0"/>
            <wp:docPr id="1795693135" name="Picture 5" descr="IMG_0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93135" name="Picture 1795693135" descr="IMG_0991.jpg"/>
                    <pic:cNvPicPr/>
                  </pic:nvPicPr>
                  <pic:blipFill>
                    <a:blip r:embed="rId1">
                      <a:extLst>
                        <a:ext uri="{28A0092B-C50C-407E-A947-70E740481C1C}">
                          <a14:useLocalDpi xmlns:a14="http://schemas.microsoft.com/office/drawing/2010/main" val="0"/>
                        </a:ext>
                      </a:extLst>
                    </a:blip>
                    <a:stretch>
                      <a:fillRect/>
                    </a:stretch>
                  </pic:blipFill>
                  <pic:spPr>
                    <a:xfrm>
                      <a:off x="0" y="0"/>
                      <a:ext cx="6645910" cy="8860155"/>
                    </a:xfrm>
                    <a:prstGeom prst="rect">
                      <a:avLst/>
                    </a:prstGeom>
                  </pic:spPr>
                </pic:pic>
              </a:graphicData>
            </a:graphic>
          </wp:inline>
        </w:drawing>
      </w:r>
    </w:p>
  </w:comment>
  <w:comment w:id="571" w:author="Sofie Spatharis" w:date="2025-09-17T16:05:00Z" w:initials="SS">
    <w:p w14:paraId="07EDE2B3" w14:textId="55C63B37" w:rsidR="006E344D" w:rsidRDefault="006E344D" w:rsidP="006E344D">
      <w:pPr>
        <w:pStyle w:val="CommentText"/>
      </w:pPr>
      <w:r>
        <w:rPr>
          <w:rStyle w:val="CommentReference"/>
        </w:rPr>
        <w:annotationRef/>
      </w:r>
      <w:r>
        <w:t>Place closer to each other</w:t>
      </w:r>
    </w:p>
  </w:comment>
  <w:comment w:id="575" w:author="Sofie Spatharis" w:date="2025-09-16T16:02:00Z" w:initials="SS">
    <w:p w14:paraId="644FC472" w14:textId="2A8A2882" w:rsidR="00333DFA" w:rsidRDefault="00333DFA" w:rsidP="00333DFA">
      <w:pPr>
        <w:pStyle w:val="CommentText"/>
      </w:pPr>
      <w:r>
        <w:rPr>
          <w:rStyle w:val="CommentReference"/>
        </w:rPr>
        <w:annotationRef/>
      </w:r>
      <w:r>
        <w:t>Need a phrase that will explain how many of the barcoded epibionts we found in eDNA at the same tax level of species. See abstract</w:t>
      </w:r>
    </w:p>
  </w:comment>
  <w:comment w:id="579" w:author="Sofie Spatharis" w:date="2025-09-17T15:21:00Z" w:initials="SS">
    <w:p w14:paraId="48C2EF30" w14:textId="77777777" w:rsidR="0087311F" w:rsidRDefault="0087311F" w:rsidP="0087311F">
      <w:pPr>
        <w:pStyle w:val="CommentText"/>
      </w:pPr>
      <w:r>
        <w:rPr>
          <w:rStyle w:val="CommentReference"/>
        </w:rPr>
        <w:annotationRef/>
      </w:r>
      <w:r>
        <w:t>It might be that the lag was even narrower but we cannot know unless we have daily data</w:t>
      </w:r>
    </w:p>
  </w:comment>
  <w:comment w:id="711" w:author="Sofie Spatharis" w:date="2025-09-16T16:28:00Z" w:initials="SS">
    <w:p w14:paraId="6DD84C23" w14:textId="77777777" w:rsidR="00B86E59" w:rsidRDefault="00B86E59" w:rsidP="00B86E59">
      <w:pPr>
        <w:pStyle w:val="CommentText"/>
      </w:pPr>
      <w:r>
        <w:rPr>
          <w:rStyle w:val="CommentReference"/>
        </w:rPr>
        <w:annotationRef/>
      </w:r>
      <w:r>
        <w:t xml:space="preserve">Start by which species we found on the blades and then mention if these were detected in the edna and whether their peaks aligned  </w:t>
      </w:r>
    </w:p>
  </w:comment>
  <w:comment w:id="704" w:author="Sofie Spatharis" w:date="2025-09-17T16:33:00Z" w:initials="SS">
    <w:p w14:paraId="1BE239F7" w14:textId="77777777" w:rsidR="00BC6A2E" w:rsidRDefault="00BC6A2E" w:rsidP="00BC6A2E">
      <w:pPr>
        <w:pStyle w:val="CommentText"/>
      </w:pPr>
      <w:r>
        <w:rPr>
          <w:rStyle w:val="CommentReference"/>
        </w:rPr>
        <w:annotationRef/>
      </w:r>
      <w:r>
        <w:t>Differentiate bettwen rope and blade species because we can make the point that the species we observed on the rope were not actually the ones that cause blade biofouling later on.</w:t>
      </w:r>
    </w:p>
  </w:comment>
  <w:comment w:id="760" w:author="Sofie Spatharis" w:date="2025-09-16T16:21:00Z" w:initials="SS">
    <w:p w14:paraId="4507F58A" w14:textId="050BF82D" w:rsidR="00B86E59" w:rsidRDefault="00B86E59" w:rsidP="00B86E59">
      <w:pPr>
        <w:pStyle w:val="CommentText"/>
      </w:pPr>
      <w:r>
        <w:rPr>
          <w:rStyle w:val="CommentReference"/>
        </w:rPr>
        <w:annotationRef/>
      </w:r>
      <w:r>
        <w:t>Rephrase as it didn’t actualy coindide but rather succeeded r preceded which is more realistic</w:t>
      </w:r>
    </w:p>
  </w:comment>
  <w:comment w:id="759" w:author="Sofie Spatharis" w:date="2025-09-17T16:14:00Z" w:initials="SS">
    <w:p w14:paraId="507D3231" w14:textId="77777777" w:rsidR="006E344D" w:rsidRDefault="006E344D" w:rsidP="006E344D">
      <w:pPr>
        <w:pStyle w:val="CommentText"/>
      </w:pPr>
      <w:r>
        <w:rPr>
          <w:rStyle w:val="CommentReference"/>
        </w:rPr>
        <w:annotationRef/>
      </w:r>
      <w:r>
        <w:t>We will check again together</w:t>
      </w:r>
    </w:p>
  </w:comment>
  <w:comment w:id="761" w:author="Sofie Spatharis" w:date="2025-09-17T16:44:00Z" w:initials="SS">
    <w:p w14:paraId="1975F39F" w14:textId="77777777" w:rsidR="00036C39" w:rsidRDefault="00036C39" w:rsidP="00036C39">
      <w:pPr>
        <w:pStyle w:val="CommentText"/>
      </w:pPr>
      <w:r>
        <w:rPr>
          <w:rStyle w:val="CommentReference"/>
        </w:rPr>
        <w:annotationRef/>
      </w:r>
      <w:r>
        <w:t>Main point for 1</w:t>
      </w:r>
      <w:r>
        <w:rPr>
          <w:vertAlign w:val="superscript"/>
        </w:rPr>
        <w:t>st</w:t>
      </w:r>
      <w:r>
        <w:t xml:space="preserve"> paragraph of the discussion: eDna is not great at recovering problematic bivalve species. It is not great at recovering temporal patterns either compared to groos microscopy at class level.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45F25E" w15:done="1"/>
  <w15:commentEx w15:paraId="0AF34583" w15:done="0"/>
  <w15:commentEx w15:paraId="004BBB96" w15:done="0"/>
  <w15:commentEx w15:paraId="79B6F0A0" w15:done="0"/>
  <w15:commentEx w15:paraId="7FCA6D25" w15:done="0"/>
  <w15:commentEx w15:paraId="5B2C790D" w15:done="0"/>
  <w15:commentEx w15:paraId="28DC2675" w15:done="0"/>
  <w15:commentEx w15:paraId="5AC1679C" w15:done="0"/>
  <w15:commentEx w15:paraId="10632730" w15:done="0"/>
  <w15:commentEx w15:paraId="58AB493E" w15:done="0"/>
  <w15:commentEx w15:paraId="0A8B2689" w15:done="0"/>
  <w15:commentEx w15:paraId="460C1D45" w15:done="0"/>
  <w15:commentEx w15:paraId="56F114D4" w15:done="0"/>
  <w15:commentEx w15:paraId="5EFF8164" w15:done="0"/>
  <w15:commentEx w15:paraId="086F41EF" w15:done="0"/>
  <w15:commentEx w15:paraId="48D491B1" w15:done="1"/>
  <w15:commentEx w15:paraId="656E4C34" w15:done="1"/>
  <w15:commentEx w15:paraId="2CBDD65E" w15:done="0"/>
  <w15:commentEx w15:paraId="7ACA7497" w15:done="0"/>
  <w15:commentEx w15:paraId="07EDE2B3" w15:done="0"/>
  <w15:commentEx w15:paraId="644FC472" w15:done="0"/>
  <w15:commentEx w15:paraId="48C2EF30" w15:done="0"/>
  <w15:commentEx w15:paraId="6DD84C23" w15:done="1"/>
  <w15:commentEx w15:paraId="1BE239F7" w15:done="0"/>
  <w15:commentEx w15:paraId="4507F58A" w15:done="1"/>
  <w15:commentEx w15:paraId="507D3231" w15:done="0"/>
  <w15:commentEx w15:paraId="1975F3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75E3D50" w16cex:dateUtc="2025-09-12T14:13:00Z"/>
  <w16cex:commentExtensible w16cex:durableId="61AD7CBC" w16cex:dateUtc="2025-09-12T14:52:00Z"/>
  <w16cex:commentExtensible w16cex:durableId="1BE64CC9" w16cex:dateUtc="2025-09-15T15:21:00Z"/>
  <w16cex:commentExtensible w16cex:durableId="60E2C6FE" w16cex:dateUtc="2025-09-15T17:43:00Z"/>
  <w16cex:commentExtensible w16cex:durableId="5EC0A14A" w16cex:dateUtc="2025-09-16T11:16:00Z"/>
  <w16cex:commentExtensible w16cex:durableId="57CE1B7D" w16cex:dateUtc="2025-09-16T10:59:00Z"/>
  <w16cex:commentExtensible w16cex:durableId="286C15E2" w16cex:dateUtc="2025-09-16T11:03:00Z"/>
  <w16cex:commentExtensible w16cex:durableId="55578119" w16cex:dateUtc="2025-09-16T11:03:00Z"/>
  <w16cex:commentExtensible w16cex:durableId="2E8B8B1F" w16cex:dateUtc="2025-09-16T11:01:00Z"/>
  <w16cex:commentExtensible w16cex:durableId="4682FA73" w16cex:dateUtc="2025-09-16T11:07:00Z"/>
  <w16cex:commentExtensible w16cex:durableId="5983E69F" w16cex:dateUtc="2025-09-16T11:07:00Z"/>
  <w16cex:commentExtensible w16cex:durableId="3702D993" w16cex:dateUtc="2025-09-16T11:22:00Z"/>
  <w16cex:commentExtensible w16cex:durableId="105195E6" w16cex:dateUtc="2025-09-16T11:22:00Z"/>
  <w16cex:commentExtensible w16cex:durableId="54F15171" w16cex:dateUtc="2025-09-16T11:22:00Z"/>
  <w16cex:commentExtensible w16cex:durableId="4E798BD0" w16cex:dateUtc="2025-09-16T11:23:00Z"/>
  <w16cex:commentExtensible w16cex:durableId="4E892E69" w16cex:dateUtc="2025-09-16T14:52:00Z"/>
  <w16cex:commentExtensible w16cex:durableId="28B5322B" w16cex:dateUtc="2025-09-16T15:01:00Z"/>
  <w16cex:commentExtensible w16cex:durableId="5CBCA972" w16cex:dateUtc="2025-09-16T15:02:00Z"/>
  <w16cex:commentExtensible w16cex:durableId="71B98CE4" w16cex:dateUtc="2025-10-30T12:25:00Z"/>
  <w16cex:commentExtensible w16cex:durableId="44977C98" w16cex:dateUtc="2025-09-17T15:05:00Z"/>
  <w16cex:commentExtensible w16cex:durableId="4EFAFF96" w16cex:dateUtc="2025-09-16T15:02:00Z"/>
  <w16cex:commentExtensible w16cex:durableId="76237E38" w16cex:dateUtc="2025-09-17T14:21:00Z"/>
  <w16cex:commentExtensible w16cex:durableId="03DEADD9" w16cex:dateUtc="2025-09-16T15:28:00Z"/>
  <w16cex:commentExtensible w16cex:durableId="586D1C58" w16cex:dateUtc="2025-09-17T15:33:00Z"/>
  <w16cex:commentExtensible w16cex:durableId="579D053F" w16cex:dateUtc="2025-09-16T15:21:00Z"/>
  <w16cex:commentExtensible w16cex:durableId="21D7EDC4" w16cex:dateUtc="2025-09-17T15:14:00Z"/>
  <w16cex:commentExtensible w16cex:durableId="23F9F46F" w16cex:dateUtc="2025-09-17T15: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45F25E" w16cid:durableId="375E3D50"/>
  <w16cid:commentId w16cid:paraId="0AF34583" w16cid:durableId="61AD7CBC"/>
  <w16cid:commentId w16cid:paraId="004BBB96" w16cid:durableId="1BE64CC9"/>
  <w16cid:commentId w16cid:paraId="79B6F0A0" w16cid:durableId="60E2C6FE"/>
  <w16cid:commentId w16cid:paraId="7FCA6D25" w16cid:durableId="5EC0A14A"/>
  <w16cid:commentId w16cid:paraId="5B2C790D" w16cid:durableId="57CE1B7D"/>
  <w16cid:commentId w16cid:paraId="28DC2675" w16cid:durableId="286C15E2"/>
  <w16cid:commentId w16cid:paraId="5AC1679C" w16cid:durableId="55578119"/>
  <w16cid:commentId w16cid:paraId="10632730" w16cid:durableId="2E8B8B1F"/>
  <w16cid:commentId w16cid:paraId="58AB493E" w16cid:durableId="4682FA73"/>
  <w16cid:commentId w16cid:paraId="0A8B2689" w16cid:durableId="5983E69F"/>
  <w16cid:commentId w16cid:paraId="460C1D45" w16cid:durableId="3702D993"/>
  <w16cid:commentId w16cid:paraId="56F114D4" w16cid:durableId="105195E6"/>
  <w16cid:commentId w16cid:paraId="5EFF8164" w16cid:durableId="54F15171"/>
  <w16cid:commentId w16cid:paraId="086F41EF" w16cid:durableId="4E798BD0"/>
  <w16cid:commentId w16cid:paraId="48D491B1" w16cid:durableId="4E892E69"/>
  <w16cid:commentId w16cid:paraId="656E4C34" w16cid:durableId="28B5322B"/>
  <w16cid:commentId w16cid:paraId="2CBDD65E" w16cid:durableId="5CBCA972"/>
  <w16cid:commentId w16cid:paraId="7ACA7497" w16cid:durableId="71B98CE4"/>
  <w16cid:commentId w16cid:paraId="07EDE2B3" w16cid:durableId="44977C98"/>
  <w16cid:commentId w16cid:paraId="644FC472" w16cid:durableId="4EFAFF96"/>
  <w16cid:commentId w16cid:paraId="48C2EF30" w16cid:durableId="76237E38"/>
  <w16cid:commentId w16cid:paraId="6DD84C23" w16cid:durableId="03DEADD9"/>
  <w16cid:commentId w16cid:paraId="1BE239F7" w16cid:durableId="586D1C58"/>
  <w16cid:commentId w16cid:paraId="4507F58A" w16cid:durableId="579D053F"/>
  <w16cid:commentId w16cid:paraId="507D3231" w16cid:durableId="21D7EDC4"/>
  <w16cid:commentId w16cid:paraId="1975F39F" w16cid:durableId="23F9F4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4B1E79"/>
    <w:multiLevelType w:val="multilevel"/>
    <w:tmpl w:val="760AD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132509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fie Spatharis">
    <w15:presenceInfo w15:providerId="AD" w15:userId="S::Sofie.Spatharis@glasgow.ac.uk::12561279-eb17-480a-b736-dc2945cc05d9"/>
  </w15:person>
  <w15:person w15:author="Calum Young (PGR)">
    <w15:presenceInfo w15:providerId="AD" w15:userId="S::2090242Y@student.gla.ac.uk::831f7553-1d99-462a-bed7-acd9df824607"/>
  </w15:person>
  <w15:person w15:author="Calum Young">
    <w15:presenceInfo w15:providerId="Windows Live" w15:userId="44f7d21847abb6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Apto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0sxtzakvvzdwexr2k5a5s6fr2dv9dsvdf0&quot;&gt;My EndNote Library&lt;record-ids&gt;&lt;item&gt;1&lt;/item&gt;&lt;item&gt;2&lt;/item&gt;&lt;item&gt;6&lt;/item&gt;&lt;item&gt;17&lt;/item&gt;&lt;item&gt;24&lt;/item&gt;&lt;item&gt;25&lt;/item&gt;&lt;item&gt;29&lt;/item&gt;&lt;item&gt;30&lt;/item&gt;&lt;item&gt;42&lt;/item&gt;&lt;item&gt;43&lt;/item&gt;&lt;item&gt;45&lt;/item&gt;&lt;item&gt;68&lt;/item&gt;&lt;item&gt;83&lt;/item&gt;&lt;item&gt;84&lt;/item&gt;&lt;item&gt;86&lt;/item&gt;&lt;item&gt;87&lt;/item&gt;&lt;item&gt;100&lt;/item&gt;&lt;item&gt;140&lt;/item&gt;&lt;item&gt;177&lt;/item&gt;&lt;item&gt;178&lt;/item&gt;&lt;item&gt;179&lt;/item&gt;&lt;item&gt;180&lt;/item&gt;&lt;item&gt;187&lt;/item&gt;&lt;item&gt;188&lt;/item&gt;&lt;item&gt;198&lt;/item&gt;&lt;item&gt;199&lt;/item&gt;&lt;item&gt;200&lt;/item&gt;&lt;item&gt;201&lt;/item&gt;&lt;item&gt;203&lt;/item&gt;&lt;item&gt;204&lt;/item&gt;&lt;item&gt;206&lt;/item&gt;&lt;item&gt;208&lt;/item&gt;&lt;item&gt;210&lt;/item&gt;&lt;item&gt;212&lt;/item&gt;&lt;item&gt;213&lt;/item&gt;&lt;item&gt;214&lt;/item&gt;&lt;/record-ids&gt;&lt;/item&gt;&lt;/Libraries&gt;"/>
  </w:docVars>
  <w:rsids>
    <w:rsidRoot w:val="00AD3AB0"/>
    <w:rsid w:val="00004816"/>
    <w:rsid w:val="00004D67"/>
    <w:rsid w:val="00016DF9"/>
    <w:rsid w:val="00023610"/>
    <w:rsid w:val="00032668"/>
    <w:rsid w:val="00036C39"/>
    <w:rsid w:val="00042BCD"/>
    <w:rsid w:val="00052194"/>
    <w:rsid w:val="000563CE"/>
    <w:rsid w:val="0008183B"/>
    <w:rsid w:val="000915B9"/>
    <w:rsid w:val="0009243A"/>
    <w:rsid w:val="00093C3B"/>
    <w:rsid w:val="000A29F8"/>
    <w:rsid w:val="000A36EA"/>
    <w:rsid w:val="000B4427"/>
    <w:rsid w:val="000D546B"/>
    <w:rsid w:val="000D7292"/>
    <w:rsid w:val="000E2889"/>
    <w:rsid w:val="000F2B48"/>
    <w:rsid w:val="000F49F1"/>
    <w:rsid w:val="000F694A"/>
    <w:rsid w:val="00100904"/>
    <w:rsid w:val="00120C21"/>
    <w:rsid w:val="00121204"/>
    <w:rsid w:val="0012123B"/>
    <w:rsid w:val="001330D3"/>
    <w:rsid w:val="0013409F"/>
    <w:rsid w:val="00136423"/>
    <w:rsid w:val="001420A6"/>
    <w:rsid w:val="001430F2"/>
    <w:rsid w:val="00146048"/>
    <w:rsid w:val="0015199D"/>
    <w:rsid w:val="001679F0"/>
    <w:rsid w:val="001726A8"/>
    <w:rsid w:val="00174D3F"/>
    <w:rsid w:val="0018095A"/>
    <w:rsid w:val="001871E7"/>
    <w:rsid w:val="0019131E"/>
    <w:rsid w:val="001915D3"/>
    <w:rsid w:val="00194F63"/>
    <w:rsid w:val="00196FD4"/>
    <w:rsid w:val="001A0645"/>
    <w:rsid w:val="001A1AE3"/>
    <w:rsid w:val="001A2B85"/>
    <w:rsid w:val="001B4F4B"/>
    <w:rsid w:val="001B744B"/>
    <w:rsid w:val="001C28FE"/>
    <w:rsid w:val="001C3315"/>
    <w:rsid w:val="001C4D4C"/>
    <w:rsid w:val="001C53FE"/>
    <w:rsid w:val="001D328D"/>
    <w:rsid w:val="001D63D4"/>
    <w:rsid w:val="001F5F79"/>
    <w:rsid w:val="002011FC"/>
    <w:rsid w:val="00202AC6"/>
    <w:rsid w:val="00217F1C"/>
    <w:rsid w:val="00227C21"/>
    <w:rsid w:val="002345C1"/>
    <w:rsid w:val="00240FED"/>
    <w:rsid w:val="00245A7D"/>
    <w:rsid w:val="002514D1"/>
    <w:rsid w:val="00267E0B"/>
    <w:rsid w:val="00270ADC"/>
    <w:rsid w:val="002727D2"/>
    <w:rsid w:val="002731FA"/>
    <w:rsid w:val="00277E5D"/>
    <w:rsid w:val="002914FA"/>
    <w:rsid w:val="002A3285"/>
    <w:rsid w:val="002B0DEA"/>
    <w:rsid w:val="002B377F"/>
    <w:rsid w:val="002C57E1"/>
    <w:rsid w:val="002C5AAA"/>
    <w:rsid w:val="002D3856"/>
    <w:rsid w:val="002D6EDD"/>
    <w:rsid w:val="002E4754"/>
    <w:rsid w:val="002E799C"/>
    <w:rsid w:val="002F2178"/>
    <w:rsid w:val="00301010"/>
    <w:rsid w:val="003026E7"/>
    <w:rsid w:val="003124CE"/>
    <w:rsid w:val="00312BFC"/>
    <w:rsid w:val="0031613D"/>
    <w:rsid w:val="003238C1"/>
    <w:rsid w:val="00327798"/>
    <w:rsid w:val="0033035B"/>
    <w:rsid w:val="00332DBE"/>
    <w:rsid w:val="00333DFA"/>
    <w:rsid w:val="00337E51"/>
    <w:rsid w:val="00346FCB"/>
    <w:rsid w:val="00360C29"/>
    <w:rsid w:val="00367008"/>
    <w:rsid w:val="00371440"/>
    <w:rsid w:val="00380B2F"/>
    <w:rsid w:val="00390B8F"/>
    <w:rsid w:val="00394BE6"/>
    <w:rsid w:val="00395E20"/>
    <w:rsid w:val="003978A7"/>
    <w:rsid w:val="003A263E"/>
    <w:rsid w:val="003A503C"/>
    <w:rsid w:val="003B624D"/>
    <w:rsid w:val="003C04B1"/>
    <w:rsid w:val="003C1ECA"/>
    <w:rsid w:val="003C68C1"/>
    <w:rsid w:val="003D1960"/>
    <w:rsid w:val="003D64AF"/>
    <w:rsid w:val="003D6918"/>
    <w:rsid w:val="003E52C0"/>
    <w:rsid w:val="00401482"/>
    <w:rsid w:val="00405159"/>
    <w:rsid w:val="00410827"/>
    <w:rsid w:val="00410E89"/>
    <w:rsid w:val="00421D49"/>
    <w:rsid w:val="00421F9F"/>
    <w:rsid w:val="00426C69"/>
    <w:rsid w:val="00427A6B"/>
    <w:rsid w:val="00440113"/>
    <w:rsid w:val="00440C66"/>
    <w:rsid w:val="00443E61"/>
    <w:rsid w:val="00446449"/>
    <w:rsid w:val="004470B6"/>
    <w:rsid w:val="00450EEC"/>
    <w:rsid w:val="00465020"/>
    <w:rsid w:val="004714FA"/>
    <w:rsid w:val="00472A03"/>
    <w:rsid w:val="004753BB"/>
    <w:rsid w:val="00476042"/>
    <w:rsid w:val="004811F7"/>
    <w:rsid w:val="0049013B"/>
    <w:rsid w:val="00495D45"/>
    <w:rsid w:val="00495F15"/>
    <w:rsid w:val="004B6A5C"/>
    <w:rsid w:val="004C0A52"/>
    <w:rsid w:val="004D0BBA"/>
    <w:rsid w:val="004D3BAE"/>
    <w:rsid w:val="004E451D"/>
    <w:rsid w:val="004F1D8E"/>
    <w:rsid w:val="005045BE"/>
    <w:rsid w:val="0051521A"/>
    <w:rsid w:val="00517B39"/>
    <w:rsid w:val="00517B8E"/>
    <w:rsid w:val="00523AFA"/>
    <w:rsid w:val="00524BEC"/>
    <w:rsid w:val="0053182B"/>
    <w:rsid w:val="0053375B"/>
    <w:rsid w:val="00534DBF"/>
    <w:rsid w:val="005514F0"/>
    <w:rsid w:val="00555B3F"/>
    <w:rsid w:val="00556FEA"/>
    <w:rsid w:val="00565FC9"/>
    <w:rsid w:val="00575C49"/>
    <w:rsid w:val="00576206"/>
    <w:rsid w:val="0058366E"/>
    <w:rsid w:val="005869B9"/>
    <w:rsid w:val="00594DCC"/>
    <w:rsid w:val="005978D6"/>
    <w:rsid w:val="005A1A91"/>
    <w:rsid w:val="005B09D4"/>
    <w:rsid w:val="005B3818"/>
    <w:rsid w:val="005B3A22"/>
    <w:rsid w:val="005B7D22"/>
    <w:rsid w:val="005C2D2B"/>
    <w:rsid w:val="005C4792"/>
    <w:rsid w:val="005C54A2"/>
    <w:rsid w:val="005C5FB6"/>
    <w:rsid w:val="005D1E12"/>
    <w:rsid w:val="005D42FA"/>
    <w:rsid w:val="005F501C"/>
    <w:rsid w:val="005F5104"/>
    <w:rsid w:val="005F591C"/>
    <w:rsid w:val="00601723"/>
    <w:rsid w:val="006117A4"/>
    <w:rsid w:val="0061182C"/>
    <w:rsid w:val="00622AB8"/>
    <w:rsid w:val="00630F20"/>
    <w:rsid w:val="00636D6C"/>
    <w:rsid w:val="00640EA6"/>
    <w:rsid w:val="00641C99"/>
    <w:rsid w:val="00645784"/>
    <w:rsid w:val="006540AB"/>
    <w:rsid w:val="006548B6"/>
    <w:rsid w:val="0065616C"/>
    <w:rsid w:val="00666274"/>
    <w:rsid w:val="006671DD"/>
    <w:rsid w:val="00670A02"/>
    <w:rsid w:val="00671D85"/>
    <w:rsid w:val="006728F6"/>
    <w:rsid w:val="0067319E"/>
    <w:rsid w:val="0067359D"/>
    <w:rsid w:val="006744F8"/>
    <w:rsid w:val="006A25D0"/>
    <w:rsid w:val="006D16E0"/>
    <w:rsid w:val="006D68C8"/>
    <w:rsid w:val="006E0E21"/>
    <w:rsid w:val="006E2E2E"/>
    <w:rsid w:val="006E344D"/>
    <w:rsid w:val="006E7B0E"/>
    <w:rsid w:val="006F1A73"/>
    <w:rsid w:val="006F5AA9"/>
    <w:rsid w:val="006F5AFE"/>
    <w:rsid w:val="00700D35"/>
    <w:rsid w:val="00717966"/>
    <w:rsid w:val="00720329"/>
    <w:rsid w:val="00722CA2"/>
    <w:rsid w:val="00726EFD"/>
    <w:rsid w:val="00730243"/>
    <w:rsid w:val="00737325"/>
    <w:rsid w:val="00740D9E"/>
    <w:rsid w:val="0074364E"/>
    <w:rsid w:val="007504AF"/>
    <w:rsid w:val="0075674E"/>
    <w:rsid w:val="0075713F"/>
    <w:rsid w:val="00763A91"/>
    <w:rsid w:val="00765684"/>
    <w:rsid w:val="00765751"/>
    <w:rsid w:val="00783846"/>
    <w:rsid w:val="0079001F"/>
    <w:rsid w:val="00797627"/>
    <w:rsid w:val="007A4AD1"/>
    <w:rsid w:val="007C02D3"/>
    <w:rsid w:val="007C37B1"/>
    <w:rsid w:val="007C6263"/>
    <w:rsid w:val="007D2313"/>
    <w:rsid w:val="007D2401"/>
    <w:rsid w:val="007D386B"/>
    <w:rsid w:val="007E3E5A"/>
    <w:rsid w:val="007E6897"/>
    <w:rsid w:val="007E6B45"/>
    <w:rsid w:val="007F42EE"/>
    <w:rsid w:val="007F7161"/>
    <w:rsid w:val="00805994"/>
    <w:rsid w:val="00807A07"/>
    <w:rsid w:val="00823D58"/>
    <w:rsid w:val="00825812"/>
    <w:rsid w:val="00836042"/>
    <w:rsid w:val="008429E6"/>
    <w:rsid w:val="00845B62"/>
    <w:rsid w:val="008533EA"/>
    <w:rsid w:val="00854264"/>
    <w:rsid w:val="0085A364"/>
    <w:rsid w:val="00860E1A"/>
    <w:rsid w:val="00865CA5"/>
    <w:rsid w:val="0086667F"/>
    <w:rsid w:val="00871A94"/>
    <w:rsid w:val="00872447"/>
    <w:rsid w:val="0087273A"/>
    <w:rsid w:val="0087311F"/>
    <w:rsid w:val="008749D5"/>
    <w:rsid w:val="00885FB7"/>
    <w:rsid w:val="00890437"/>
    <w:rsid w:val="0089497B"/>
    <w:rsid w:val="008A7482"/>
    <w:rsid w:val="008B2428"/>
    <w:rsid w:val="008B36EB"/>
    <w:rsid w:val="008C02C5"/>
    <w:rsid w:val="008C1772"/>
    <w:rsid w:val="008C51AD"/>
    <w:rsid w:val="008C533B"/>
    <w:rsid w:val="008D5FF4"/>
    <w:rsid w:val="008E1C5B"/>
    <w:rsid w:val="008E3DB6"/>
    <w:rsid w:val="008F755A"/>
    <w:rsid w:val="00906DEE"/>
    <w:rsid w:val="009148E8"/>
    <w:rsid w:val="00921E7C"/>
    <w:rsid w:val="0092225B"/>
    <w:rsid w:val="00925B26"/>
    <w:rsid w:val="00930443"/>
    <w:rsid w:val="00934DB1"/>
    <w:rsid w:val="009359FA"/>
    <w:rsid w:val="00943E98"/>
    <w:rsid w:val="00962C62"/>
    <w:rsid w:val="00964788"/>
    <w:rsid w:val="00971685"/>
    <w:rsid w:val="009830D2"/>
    <w:rsid w:val="0098351A"/>
    <w:rsid w:val="0098525C"/>
    <w:rsid w:val="00987B67"/>
    <w:rsid w:val="00991698"/>
    <w:rsid w:val="009A7513"/>
    <w:rsid w:val="009C1F32"/>
    <w:rsid w:val="009D2943"/>
    <w:rsid w:val="009D2C66"/>
    <w:rsid w:val="009D68C0"/>
    <w:rsid w:val="009E0C6C"/>
    <w:rsid w:val="009F028F"/>
    <w:rsid w:val="009F186E"/>
    <w:rsid w:val="00A002C9"/>
    <w:rsid w:val="00A04C7E"/>
    <w:rsid w:val="00A04F57"/>
    <w:rsid w:val="00A24FD1"/>
    <w:rsid w:val="00A659A2"/>
    <w:rsid w:val="00A65BB4"/>
    <w:rsid w:val="00A65EC7"/>
    <w:rsid w:val="00A7125A"/>
    <w:rsid w:val="00A8566D"/>
    <w:rsid w:val="00A90983"/>
    <w:rsid w:val="00A92E84"/>
    <w:rsid w:val="00AB0E9D"/>
    <w:rsid w:val="00AB482F"/>
    <w:rsid w:val="00AC0C33"/>
    <w:rsid w:val="00AD0E3D"/>
    <w:rsid w:val="00AD3AB0"/>
    <w:rsid w:val="00AD6F1C"/>
    <w:rsid w:val="00AE3ED7"/>
    <w:rsid w:val="00AE4BC1"/>
    <w:rsid w:val="00AE60D8"/>
    <w:rsid w:val="00AE6BFB"/>
    <w:rsid w:val="00B01F31"/>
    <w:rsid w:val="00B0218E"/>
    <w:rsid w:val="00B0332D"/>
    <w:rsid w:val="00B1288D"/>
    <w:rsid w:val="00B1614E"/>
    <w:rsid w:val="00B24EFE"/>
    <w:rsid w:val="00B32608"/>
    <w:rsid w:val="00B35AA9"/>
    <w:rsid w:val="00B36D78"/>
    <w:rsid w:val="00B44C28"/>
    <w:rsid w:val="00B47401"/>
    <w:rsid w:val="00B54E60"/>
    <w:rsid w:val="00B57DF2"/>
    <w:rsid w:val="00B60FEA"/>
    <w:rsid w:val="00B61A94"/>
    <w:rsid w:val="00B64501"/>
    <w:rsid w:val="00B65538"/>
    <w:rsid w:val="00B71835"/>
    <w:rsid w:val="00B84AF3"/>
    <w:rsid w:val="00B86E59"/>
    <w:rsid w:val="00B904C7"/>
    <w:rsid w:val="00B9790B"/>
    <w:rsid w:val="00BA30B2"/>
    <w:rsid w:val="00BA3146"/>
    <w:rsid w:val="00BA5986"/>
    <w:rsid w:val="00BB48A5"/>
    <w:rsid w:val="00BC088C"/>
    <w:rsid w:val="00BC59E1"/>
    <w:rsid w:val="00BC6A2E"/>
    <w:rsid w:val="00BD1086"/>
    <w:rsid w:val="00BE3081"/>
    <w:rsid w:val="00BF196D"/>
    <w:rsid w:val="00C0124F"/>
    <w:rsid w:val="00C20E5C"/>
    <w:rsid w:val="00C3680A"/>
    <w:rsid w:val="00C36938"/>
    <w:rsid w:val="00C41507"/>
    <w:rsid w:val="00C45F9C"/>
    <w:rsid w:val="00C52799"/>
    <w:rsid w:val="00C567A5"/>
    <w:rsid w:val="00C720D7"/>
    <w:rsid w:val="00C77272"/>
    <w:rsid w:val="00C853B6"/>
    <w:rsid w:val="00C86F8F"/>
    <w:rsid w:val="00C9144D"/>
    <w:rsid w:val="00C9377B"/>
    <w:rsid w:val="00C95BC1"/>
    <w:rsid w:val="00CB2B90"/>
    <w:rsid w:val="00CB7461"/>
    <w:rsid w:val="00CC02C4"/>
    <w:rsid w:val="00CC26BF"/>
    <w:rsid w:val="00CD3337"/>
    <w:rsid w:val="00CD41DF"/>
    <w:rsid w:val="00CD54F4"/>
    <w:rsid w:val="00CD7337"/>
    <w:rsid w:val="00CE262B"/>
    <w:rsid w:val="00CE4F4B"/>
    <w:rsid w:val="00CE5F70"/>
    <w:rsid w:val="00CE7CC1"/>
    <w:rsid w:val="00CF40FE"/>
    <w:rsid w:val="00D01C60"/>
    <w:rsid w:val="00D11625"/>
    <w:rsid w:val="00D2271C"/>
    <w:rsid w:val="00D22AE3"/>
    <w:rsid w:val="00D260A7"/>
    <w:rsid w:val="00D26399"/>
    <w:rsid w:val="00D31708"/>
    <w:rsid w:val="00D31F6A"/>
    <w:rsid w:val="00D34A98"/>
    <w:rsid w:val="00D409C9"/>
    <w:rsid w:val="00D42742"/>
    <w:rsid w:val="00D45ECE"/>
    <w:rsid w:val="00D544A3"/>
    <w:rsid w:val="00D54C83"/>
    <w:rsid w:val="00D550F6"/>
    <w:rsid w:val="00D60251"/>
    <w:rsid w:val="00D61182"/>
    <w:rsid w:val="00D705C5"/>
    <w:rsid w:val="00D71C0B"/>
    <w:rsid w:val="00D75A3B"/>
    <w:rsid w:val="00D763D3"/>
    <w:rsid w:val="00D87FC0"/>
    <w:rsid w:val="00D90348"/>
    <w:rsid w:val="00D905F6"/>
    <w:rsid w:val="00DA3034"/>
    <w:rsid w:val="00DA694C"/>
    <w:rsid w:val="00DB32A6"/>
    <w:rsid w:val="00DB53E7"/>
    <w:rsid w:val="00DB5620"/>
    <w:rsid w:val="00DC62D7"/>
    <w:rsid w:val="00DD1BE3"/>
    <w:rsid w:val="00DD303A"/>
    <w:rsid w:val="00DE046F"/>
    <w:rsid w:val="00DE4775"/>
    <w:rsid w:val="00DF1D6A"/>
    <w:rsid w:val="00DF2643"/>
    <w:rsid w:val="00E11407"/>
    <w:rsid w:val="00E22859"/>
    <w:rsid w:val="00E45C5C"/>
    <w:rsid w:val="00E50797"/>
    <w:rsid w:val="00E72C84"/>
    <w:rsid w:val="00E867AE"/>
    <w:rsid w:val="00E91DA1"/>
    <w:rsid w:val="00E92190"/>
    <w:rsid w:val="00EA5CBE"/>
    <w:rsid w:val="00EB0555"/>
    <w:rsid w:val="00EB2AB2"/>
    <w:rsid w:val="00EB2AC2"/>
    <w:rsid w:val="00EB6F86"/>
    <w:rsid w:val="00ED0411"/>
    <w:rsid w:val="00ED0EDD"/>
    <w:rsid w:val="00EF3522"/>
    <w:rsid w:val="00F00FE3"/>
    <w:rsid w:val="00F0407F"/>
    <w:rsid w:val="00F0616E"/>
    <w:rsid w:val="00F15643"/>
    <w:rsid w:val="00F161AC"/>
    <w:rsid w:val="00F16217"/>
    <w:rsid w:val="00F3414A"/>
    <w:rsid w:val="00F55162"/>
    <w:rsid w:val="00F62530"/>
    <w:rsid w:val="00F87F37"/>
    <w:rsid w:val="00F93C57"/>
    <w:rsid w:val="00FA38A4"/>
    <w:rsid w:val="00FA3A32"/>
    <w:rsid w:val="00FA5C75"/>
    <w:rsid w:val="00FB0957"/>
    <w:rsid w:val="00FC2B43"/>
    <w:rsid w:val="00FC5825"/>
    <w:rsid w:val="00FE4D10"/>
    <w:rsid w:val="00FE50CC"/>
    <w:rsid w:val="013348DC"/>
    <w:rsid w:val="01C4B4F9"/>
    <w:rsid w:val="02353618"/>
    <w:rsid w:val="0239291B"/>
    <w:rsid w:val="0243AC57"/>
    <w:rsid w:val="025EF653"/>
    <w:rsid w:val="02775463"/>
    <w:rsid w:val="028575F5"/>
    <w:rsid w:val="02E399EF"/>
    <w:rsid w:val="02EF7DA2"/>
    <w:rsid w:val="036BEA24"/>
    <w:rsid w:val="037E37F1"/>
    <w:rsid w:val="0402FD78"/>
    <w:rsid w:val="046D46CF"/>
    <w:rsid w:val="04A838E1"/>
    <w:rsid w:val="04BC2F00"/>
    <w:rsid w:val="0501E2DB"/>
    <w:rsid w:val="05439E97"/>
    <w:rsid w:val="0549493A"/>
    <w:rsid w:val="054DFF5F"/>
    <w:rsid w:val="067EE43E"/>
    <w:rsid w:val="068539D9"/>
    <w:rsid w:val="06CA03B3"/>
    <w:rsid w:val="06E2DB5E"/>
    <w:rsid w:val="06ED049D"/>
    <w:rsid w:val="06F291D5"/>
    <w:rsid w:val="083B32A7"/>
    <w:rsid w:val="08D374AE"/>
    <w:rsid w:val="08DBAF74"/>
    <w:rsid w:val="0923CC15"/>
    <w:rsid w:val="095ABBDA"/>
    <w:rsid w:val="0983F86C"/>
    <w:rsid w:val="098E044B"/>
    <w:rsid w:val="09BB69D3"/>
    <w:rsid w:val="09ECA276"/>
    <w:rsid w:val="0A971C0C"/>
    <w:rsid w:val="0ABAE625"/>
    <w:rsid w:val="0B2F44E9"/>
    <w:rsid w:val="0B4EEE37"/>
    <w:rsid w:val="0B5BB3AE"/>
    <w:rsid w:val="0B9A89DE"/>
    <w:rsid w:val="0BC33C8F"/>
    <w:rsid w:val="0C59D14A"/>
    <w:rsid w:val="0C8BB1CB"/>
    <w:rsid w:val="0C8E991A"/>
    <w:rsid w:val="0CF299CD"/>
    <w:rsid w:val="0D5D623E"/>
    <w:rsid w:val="0D87FCD6"/>
    <w:rsid w:val="0DCD52F0"/>
    <w:rsid w:val="0E1B7A8F"/>
    <w:rsid w:val="0E476A75"/>
    <w:rsid w:val="0E954256"/>
    <w:rsid w:val="0EA599DB"/>
    <w:rsid w:val="0F647865"/>
    <w:rsid w:val="0FB4A29C"/>
    <w:rsid w:val="0FBECEAB"/>
    <w:rsid w:val="0FCDBE64"/>
    <w:rsid w:val="1064A733"/>
    <w:rsid w:val="106DDDAF"/>
    <w:rsid w:val="10AD03F9"/>
    <w:rsid w:val="10B68157"/>
    <w:rsid w:val="10C0908A"/>
    <w:rsid w:val="10EF41F4"/>
    <w:rsid w:val="10F86724"/>
    <w:rsid w:val="11B601E5"/>
    <w:rsid w:val="11DFA702"/>
    <w:rsid w:val="1221E5C5"/>
    <w:rsid w:val="132CE2D5"/>
    <w:rsid w:val="13516D30"/>
    <w:rsid w:val="1371C781"/>
    <w:rsid w:val="13792E8F"/>
    <w:rsid w:val="13A5BE10"/>
    <w:rsid w:val="13B3A2A1"/>
    <w:rsid w:val="149A878F"/>
    <w:rsid w:val="14C2BCCF"/>
    <w:rsid w:val="1578B668"/>
    <w:rsid w:val="1589F140"/>
    <w:rsid w:val="15A50385"/>
    <w:rsid w:val="16051A2F"/>
    <w:rsid w:val="1625F5D8"/>
    <w:rsid w:val="16A9F530"/>
    <w:rsid w:val="16F4F7C8"/>
    <w:rsid w:val="178C85A2"/>
    <w:rsid w:val="17A5B0F1"/>
    <w:rsid w:val="17AD17CE"/>
    <w:rsid w:val="17FA66AE"/>
    <w:rsid w:val="184577AE"/>
    <w:rsid w:val="18A04277"/>
    <w:rsid w:val="19407F12"/>
    <w:rsid w:val="19B975DE"/>
    <w:rsid w:val="19D909C3"/>
    <w:rsid w:val="1A06B825"/>
    <w:rsid w:val="1A76E5A9"/>
    <w:rsid w:val="1B06D75C"/>
    <w:rsid w:val="1B17FFC6"/>
    <w:rsid w:val="1B76574E"/>
    <w:rsid w:val="1BA5AEC9"/>
    <w:rsid w:val="1C0CA53C"/>
    <w:rsid w:val="1C71248D"/>
    <w:rsid w:val="1C9AA424"/>
    <w:rsid w:val="1DCA9B3A"/>
    <w:rsid w:val="1DD434A4"/>
    <w:rsid w:val="1E5CF1FC"/>
    <w:rsid w:val="1ECBC682"/>
    <w:rsid w:val="1FD10338"/>
    <w:rsid w:val="200A479E"/>
    <w:rsid w:val="20193A5E"/>
    <w:rsid w:val="21316747"/>
    <w:rsid w:val="217E135A"/>
    <w:rsid w:val="21C23F0D"/>
    <w:rsid w:val="21CFB189"/>
    <w:rsid w:val="21E57515"/>
    <w:rsid w:val="21EA408B"/>
    <w:rsid w:val="22754F73"/>
    <w:rsid w:val="22CE6637"/>
    <w:rsid w:val="22D738FF"/>
    <w:rsid w:val="2392DE40"/>
    <w:rsid w:val="23DC9B6B"/>
    <w:rsid w:val="241CDE52"/>
    <w:rsid w:val="2425FBB6"/>
    <w:rsid w:val="246B2FA9"/>
    <w:rsid w:val="24AB8DA4"/>
    <w:rsid w:val="24C83F03"/>
    <w:rsid w:val="254F5EE2"/>
    <w:rsid w:val="257015F8"/>
    <w:rsid w:val="25710CBC"/>
    <w:rsid w:val="257B6DFA"/>
    <w:rsid w:val="259437EA"/>
    <w:rsid w:val="25F8A97A"/>
    <w:rsid w:val="26038AC5"/>
    <w:rsid w:val="26449FD2"/>
    <w:rsid w:val="266CF498"/>
    <w:rsid w:val="26B46EBA"/>
    <w:rsid w:val="27265ADE"/>
    <w:rsid w:val="285C822F"/>
    <w:rsid w:val="293CE659"/>
    <w:rsid w:val="2964C212"/>
    <w:rsid w:val="296A8486"/>
    <w:rsid w:val="2A1AC856"/>
    <w:rsid w:val="2A589C25"/>
    <w:rsid w:val="2A5FC83D"/>
    <w:rsid w:val="2A75C084"/>
    <w:rsid w:val="2A9E4FE1"/>
    <w:rsid w:val="2A9EEDD2"/>
    <w:rsid w:val="2B2E729A"/>
    <w:rsid w:val="2B41977A"/>
    <w:rsid w:val="2C33EBBE"/>
    <w:rsid w:val="2CB0DB8B"/>
    <w:rsid w:val="2D0DA81A"/>
    <w:rsid w:val="2DA8A67A"/>
    <w:rsid w:val="2E7445F2"/>
    <w:rsid w:val="2F2FF3BC"/>
    <w:rsid w:val="2FDAA62A"/>
    <w:rsid w:val="2FDE5245"/>
    <w:rsid w:val="3041CE6E"/>
    <w:rsid w:val="307F4575"/>
    <w:rsid w:val="30EA5B00"/>
    <w:rsid w:val="313CD67E"/>
    <w:rsid w:val="323B186D"/>
    <w:rsid w:val="32F0A557"/>
    <w:rsid w:val="3321EB6B"/>
    <w:rsid w:val="33364D9E"/>
    <w:rsid w:val="337956E8"/>
    <w:rsid w:val="337BCAAE"/>
    <w:rsid w:val="347E66E6"/>
    <w:rsid w:val="349A118C"/>
    <w:rsid w:val="3500E951"/>
    <w:rsid w:val="3510A7BA"/>
    <w:rsid w:val="35270845"/>
    <w:rsid w:val="352E09D2"/>
    <w:rsid w:val="36A19FE9"/>
    <w:rsid w:val="36B389B0"/>
    <w:rsid w:val="37164632"/>
    <w:rsid w:val="37A10D64"/>
    <w:rsid w:val="37D01D37"/>
    <w:rsid w:val="37EB020C"/>
    <w:rsid w:val="38562BEC"/>
    <w:rsid w:val="385F66DF"/>
    <w:rsid w:val="386278A1"/>
    <w:rsid w:val="3879FBF7"/>
    <w:rsid w:val="3890A033"/>
    <w:rsid w:val="38A4AAF6"/>
    <w:rsid w:val="38DB606C"/>
    <w:rsid w:val="38FEF7B5"/>
    <w:rsid w:val="39B0278B"/>
    <w:rsid w:val="39B19C04"/>
    <w:rsid w:val="39E649A3"/>
    <w:rsid w:val="3A191930"/>
    <w:rsid w:val="3A386050"/>
    <w:rsid w:val="3AF2D09C"/>
    <w:rsid w:val="3B40D09D"/>
    <w:rsid w:val="3BEC6C28"/>
    <w:rsid w:val="3C011A8B"/>
    <w:rsid w:val="3C76B72A"/>
    <w:rsid w:val="3CEDBB84"/>
    <w:rsid w:val="3D66B965"/>
    <w:rsid w:val="3D84DA28"/>
    <w:rsid w:val="3D9AAA1F"/>
    <w:rsid w:val="3DE0B8BC"/>
    <w:rsid w:val="3DFF6145"/>
    <w:rsid w:val="3EB46DF7"/>
    <w:rsid w:val="3EEE0FDA"/>
    <w:rsid w:val="3F764EFA"/>
    <w:rsid w:val="3FA4A844"/>
    <w:rsid w:val="4009E435"/>
    <w:rsid w:val="4023AC98"/>
    <w:rsid w:val="406D5C2F"/>
    <w:rsid w:val="408EA08F"/>
    <w:rsid w:val="40B3419E"/>
    <w:rsid w:val="411A528F"/>
    <w:rsid w:val="412647FF"/>
    <w:rsid w:val="419BD20E"/>
    <w:rsid w:val="41E3E81A"/>
    <w:rsid w:val="4270882B"/>
    <w:rsid w:val="42BEA29B"/>
    <w:rsid w:val="42F901E8"/>
    <w:rsid w:val="431D64CF"/>
    <w:rsid w:val="43231F73"/>
    <w:rsid w:val="44A162C1"/>
    <w:rsid w:val="44E6B183"/>
    <w:rsid w:val="44F7ED6E"/>
    <w:rsid w:val="451EBCD2"/>
    <w:rsid w:val="45BB8ACB"/>
    <w:rsid w:val="45C93D21"/>
    <w:rsid w:val="45DF9E00"/>
    <w:rsid w:val="4625CA4C"/>
    <w:rsid w:val="464E2C45"/>
    <w:rsid w:val="4678F443"/>
    <w:rsid w:val="47A78D2A"/>
    <w:rsid w:val="47F38850"/>
    <w:rsid w:val="483DBD97"/>
    <w:rsid w:val="4870E294"/>
    <w:rsid w:val="487C5214"/>
    <w:rsid w:val="48D52B60"/>
    <w:rsid w:val="492C1954"/>
    <w:rsid w:val="4A53CBAA"/>
    <w:rsid w:val="4A708801"/>
    <w:rsid w:val="4ADF5098"/>
    <w:rsid w:val="4B197E7A"/>
    <w:rsid w:val="4B23A3A3"/>
    <w:rsid w:val="4B6D6672"/>
    <w:rsid w:val="4BBFE4B5"/>
    <w:rsid w:val="4BDF0C77"/>
    <w:rsid w:val="4BE72009"/>
    <w:rsid w:val="4BECBFC4"/>
    <w:rsid w:val="4BF3A67C"/>
    <w:rsid w:val="4C80FDB3"/>
    <w:rsid w:val="4C9D7BAF"/>
    <w:rsid w:val="4CEDECF3"/>
    <w:rsid w:val="4D0BD953"/>
    <w:rsid w:val="4D68F463"/>
    <w:rsid w:val="4DB4C1A9"/>
    <w:rsid w:val="4DB9B257"/>
    <w:rsid w:val="4DD37222"/>
    <w:rsid w:val="4DEDAA5A"/>
    <w:rsid w:val="4E0DCF2F"/>
    <w:rsid w:val="4E15F12A"/>
    <w:rsid w:val="4E3F2D30"/>
    <w:rsid w:val="4E404E70"/>
    <w:rsid w:val="4E4AC826"/>
    <w:rsid w:val="4E6127AB"/>
    <w:rsid w:val="4EB09FF1"/>
    <w:rsid w:val="4EBB2D8F"/>
    <w:rsid w:val="4EC8B8BC"/>
    <w:rsid w:val="4F636B4D"/>
    <w:rsid w:val="4F81E29E"/>
    <w:rsid w:val="4FDD748D"/>
    <w:rsid w:val="50120D33"/>
    <w:rsid w:val="5061926B"/>
    <w:rsid w:val="50863B16"/>
    <w:rsid w:val="50F1EDA7"/>
    <w:rsid w:val="515D8F54"/>
    <w:rsid w:val="517FD880"/>
    <w:rsid w:val="519567F5"/>
    <w:rsid w:val="519CDDDD"/>
    <w:rsid w:val="51ACB27A"/>
    <w:rsid w:val="51B86049"/>
    <w:rsid w:val="51BBE647"/>
    <w:rsid w:val="52A64B7B"/>
    <w:rsid w:val="52CBAF2D"/>
    <w:rsid w:val="52E5319A"/>
    <w:rsid w:val="53766A29"/>
    <w:rsid w:val="545AB12D"/>
    <w:rsid w:val="5466FDB3"/>
    <w:rsid w:val="548CC3A9"/>
    <w:rsid w:val="54DA2752"/>
    <w:rsid w:val="55806417"/>
    <w:rsid w:val="55CAC9E0"/>
    <w:rsid w:val="56031B38"/>
    <w:rsid w:val="5608FDF9"/>
    <w:rsid w:val="561D184E"/>
    <w:rsid w:val="56E7A49D"/>
    <w:rsid w:val="56F19B9B"/>
    <w:rsid w:val="5741618A"/>
    <w:rsid w:val="580332DE"/>
    <w:rsid w:val="5817ACF7"/>
    <w:rsid w:val="5837C064"/>
    <w:rsid w:val="585283B2"/>
    <w:rsid w:val="58DE5DBF"/>
    <w:rsid w:val="592EE857"/>
    <w:rsid w:val="5948729E"/>
    <w:rsid w:val="5980BED8"/>
    <w:rsid w:val="59DF3CE5"/>
    <w:rsid w:val="5A51E751"/>
    <w:rsid w:val="5B2D70C3"/>
    <w:rsid w:val="5B316933"/>
    <w:rsid w:val="5B8606D7"/>
    <w:rsid w:val="5BF3CDA3"/>
    <w:rsid w:val="5C0C526E"/>
    <w:rsid w:val="5C43EF60"/>
    <w:rsid w:val="5C569651"/>
    <w:rsid w:val="5C7D9761"/>
    <w:rsid w:val="5D2D6173"/>
    <w:rsid w:val="5D3443D8"/>
    <w:rsid w:val="5D872BF5"/>
    <w:rsid w:val="5DD75001"/>
    <w:rsid w:val="5DD91881"/>
    <w:rsid w:val="5DE5F32E"/>
    <w:rsid w:val="5E22092E"/>
    <w:rsid w:val="5F72ACEF"/>
    <w:rsid w:val="5FADAC58"/>
    <w:rsid w:val="5FFAC41F"/>
    <w:rsid w:val="6070AE85"/>
    <w:rsid w:val="60BC11C5"/>
    <w:rsid w:val="60BF7F86"/>
    <w:rsid w:val="60EA0969"/>
    <w:rsid w:val="60FFF812"/>
    <w:rsid w:val="614B3BEC"/>
    <w:rsid w:val="61DCC64B"/>
    <w:rsid w:val="61F230FA"/>
    <w:rsid w:val="622CC640"/>
    <w:rsid w:val="62940299"/>
    <w:rsid w:val="62D1089D"/>
    <w:rsid w:val="636F7DA7"/>
    <w:rsid w:val="63F807C1"/>
    <w:rsid w:val="640A9D1B"/>
    <w:rsid w:val="641E317D"/>
    <w:rsid w:val="6434679C"/>
    <w:rsid w:val="6453F83E"/>
    <w:rsid w:val="6499BA6B"/>
    <w:rsid w:val="64F33681"/>
    <w:rsid w:val="65142769"/>
    <w:rsid w:val="65E693AD"/>
    <w:rsid w:val="66171419"/>
    <w:rsid w:val="666ADA73"/>
    <w:rsid w:val="668FDEA0"/>
    <w:rsid w:val="6712077D"/>
    <w:rsid w:val="671C5AA6"/>
    <w:rsid w:val="675464BE"/>
    <w:rsid w:val="67B8D386"/>
    <w:rsid w:val="67E7F0F4"/>
    <w:rsid w:val="67ED04BC"/>
    <w:rsid w:val="682427BF"/>
    <w:rsid w:val="6917FCD9"/>
    <w:rsid w:val="6924A194"/>
    <w:rsid w:val="69B8DB97"/>
    <w:rsid w:val="6A0FF09F"/>
    <w:rsid w:val="6A284E49"/>
    <w:rsid w:val="6AB66064"/>
    <w:rsid w:val="6B07B17B"/>
    <w:rsid w:val="6B1852FE"/>
    <w:rsid w:val="6B293CA8"/>
    <w:rsid w:val="6B4C7A7B"/>
    <w:rsid w:val="6C1B0F6A"/>
    <w:rsid w:val="6C5D199B"/>
    <w:rsid w:val="6DE80951"/>
    <w:rsid w:val="6E07070D"/>
    <w:rsid w:val="6E4ED025"/>
    <w:rsid w:val="6E7F3720"/>
    <w:rsid w:val="6EBC5AD7"/>
    <w:rsid w:val="6F2465B5"/>
    <w:rsid w:val="6F90F780"/>
    <w:rsid w:val="6F9795D9"/>
    <w:rsid w:val="6FC2A907"/>
    <w:rsid w:val="708CB239"/>
    <w:rsid w:val="70A8C9D6"/>
    <w:rsid w:val="70C14D79"/>
    <w:rsid w:val="7129B5AA"/>
    <w:rsid w:val="718E90AD"/>
    <w:rsid w:val="71B24B26"/>
    <w:rsid w:val="71D74FCD"/>
    <w:rsid w:val="71DB10E8"/>
    <w:rsid w:val="71FD3B94"/>
    <w:rsid w:val="72021607"/>
    <w:rsid w:val="7360AEB3"/>
    <w:rsid w:val="739650FC"/>
    <w:rsid w:val="73E50B2D"/>
    <w:rsid w:val="74F765CA"/>
    <w:rsid w:val="7587D2B9"/>
    <w:rsid w:val="75C68404"/>
    <w:rsid w:val="75D9DC11"/>
    <w:rsid w:val="764E9090"/>
    <w:rsid w:val="768AC0E7"/>
    <w:rsid w:val="76A7BD10"/>
    <w:rsid w:val="775A77C3"/>
    <w:rsid w:val="7792CCF1"/>
    <w:rsid w:val="779FA59F"/>
    <w:rsid w:val="77DC75BB"/>
    <w:rsid w:val="77FCD7CA"/>
    <w:rsid w:val="7815391A"/>
    <w:rsid w:val="7847394E"/>
    <w:rsid w:val="787C8242"/>
    <w:rsid w:val="78A98F19"/>
    <w:rsid w:val="78DF697F"/>
    <w:rsid w:val="7A53FE65"/>
    <w:rsid w:val="7B25C487"/>
    <w:rsid w:val="7B3AAA8B"/>
    <w:rsid w:val="7B97F03C"/>
    <w:rsid w:val="7C269428"/>
    <w:rsid w:val="7C2F5895"/>
    <w:rsid w:val="7C53D8CC"/>
    <w:rsid w:val="7C93E3A7"/>
    <w:rsid w:val="7C9F2191"/>
    <w:rsid w:val="7CC6B7AB"/>
    <w:rsid w:val="7D5E9599"/>
    <w:rsid w:val="7DF95318"/>
    <w:rsid w:val="7E296453"/>
    <w:rsid w:val="7E6EB156"/>
    <w:rsid w:val="7E8AAAB3"/>
    <w:rsid w:val="7EEBD6D3"/>
    <w:rsid w:val="7F2497E7"/>
    <w:rsid w:val="7F45FD32"/>
    <w:rsid w:val="7F8D1A1F"/>
    <w:rsid w:val="7F99190E"/>
    <w:rsid w:val="7FBC52E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CD1501"/>
  <w15:chartTrackingRefBased/>
  <w15:docId w15:val="{37EEF7E8-3CC0-4793-87D7-AC0FAB720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A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3A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3A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3A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3A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3A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3A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3A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3A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A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3A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3A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3A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3A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3A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3A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3A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3AB0"/>
    <w:rPr>
      <w:rFonts w:eastAsiaTheme="majorEastAsia" w:cstheme="majorBidi"/>
      <w:color w:val="272727" w:themeColor="text1" w:themeTint="D8"/>
    </w:rPr>
  </w:style>
  <w:style w:type="paragraph" w:styleId="Title">
    <w:name w:val="Title"/>
    <w:basedOn w:val="Normal"/>
    <w:next w:val="Normal"/>
    <w:link w:val="TitleChar"/>
    <w:uiPriority w:val="10"/>
    <w:qFormat/>
    <w:rsid w:val="00AD3A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A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3A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3A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3AB0"/>
    <w:pPr>
      <w:spacing w:before="160"/>
      <w:jc w:val="center"/>
    </w:pPr>
    <w:rPr>
      <w:i/>
      <w:iCs/>
      <w:color w:val="404040" w:themeColor="text1" w:themeTint="BF"/>
    </w:rPr>
  </w:style>
  <w:style w:type="character" w:customStyle="1" w:styleId="QuoteChar">
    <w:name w:val="Quote Char"/>
    <w:basedOn w:val="DefaultParagraphFont"/>
    <w:link w:val="Quote"/>
    <w:uiPriority w:val="29"/>
    <w:rsid w:val="00AD3AB0"/>
    <w:rPr>
      <w:i/>
      <w:iCs/>
      <w:color w:val="404040" w:themeColor="text1" w:themeTint="BF"/>
    </w:rPr>
  </w:style>
  <w:style w:type="paragraph" w:styleId="ListParagraph">
    <w:name w:val="List Paragraph"/>
    <w:basedOn w:val="Normal"/>
    <w:uiPriority w:val="34"/>
    <w:qFormat/>
    <w:rsid w:val="00AD3AB0"/>
    <w:pPr>
      <w:ind w:left="720"/>
      <w:contextualSpacing/>
    </w:pPr>
  </w:style>
  <w:style w:type="character" w:styleId="IntenseEmphasis">
    <w:name w:val="Intense Emphasis"/>
    <w:basedOn w:val="DefaultParagraphFont"/>
    <w:uiPriority w:val="21"/>
    <w:qFormat/>
    <w:rsid w:val="00AD3AB0"/>
    <w:rPr>
      <w:i/>
      <w:iCs/>
      <w:color w:val="0F4761" w:themeColor="accent1" w:themeShade="BF"/>
    </w:rPr>
  </w:style>
  <w:style w:type="paragraph" w:styleId="IntenseQuote">
    <w:name w:val="Intense Quote"/>
    <w:basedOn w:val="Normal"/>
    <w:next w:val="Normal"/>
    <w:link w:val="IntenseQuoteChar"/>
    <w:uiPriority w:val="30"/>
    <w:qFormat/>
    <w:rsid w:val="00AD3A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3AB0"/>
    <w:rPr>
      <w:i/>
      <w:iCs/>
      <w:color w:val="0F4761" w:themeColor="accent1" w:themeShade="BF"/>
    </w:rPr>
  </w:style>
  <w:style w:type="character" w:styleId="IntenseReference">
    <w:name w:val="Intense Reference"/>
    <w:basedOn w:val="DefaultParagraphFont"/>
    <w:uiPriority w:val="32"/>
    <w:qFormat/>
    <w:rsid w:val="00AD3AB0"/>
    <w:rPr>
      <w:b/>
      <w:bCs/>
      <w:smallCaps/>
      <w:color w:val="0F4761" w:themeColor="accent1" w:themeShade="BF"/>
      <w:spacing w:val="5"/>
    </w:rPr>
  </w:style>
  <w:style w:type="paragraph" w:customStyle="1" w:styleId="EndNoteBibliography">
    <w:name w:val="EndNote Bibliography"/>
    <w:basedOn w:val="Normal"/>
    <w:link w:val="EndNoteBibliographyChar"/>
    <w:rsid w:val="00B44C28"/>
    <w:pPr>
      <w:spacing w:line="240" w:lineRule="auto"/>
    </w:pPr>
    <w:rPr>
      <w:rFonts w:ascii="Aptos" w:hAnsi="Aptos"/>
      <w:noProof/>
      <w:lang w:val="en-US"/>
    </w:rPr>
  </w:style>
  <w:style w:type="character" w:customStyle="1" w:styleId="EndNoteBibliographyChar">
    <w:name w:val="EndNote Bibliography Char"/>
    <w:basedOn w:val="DefaultParagraphFont"/>
    <w:link w:val="EndNoteBibliography"/>
    <w:rsid w:val="00B44C28"/>
    <w:rPr>
      <w:rFonts w:ascii="Aptos" w:hAnsi="Aptos"/>
      <w:noProof/>
      <w:lang w:val="en-US"/>
    </w:rPr>
  </w:style>
  <w:style w:type="table" w:styleId="PlainTable1">
    <w:name w:val="Plain Table 1"/>
    <w:basedOn w:val="TableNormal"/>
    <w:uiPriority w:val="41"/>
    <w:rsid w:val="00B44C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B44C28"/>
    <w:pPr>
      <w:spacing w:after="0" w:line="240" w:lineRule="auto"/>
    </w:pPr>
  </w:style>
  <w:style w:type="paragraph" w:styleId="Caption">
    <w:name w:val="caption"/>
    <w:basedOn w:val="Normal"/>
    <w:next w:val="Normal"/>
    <w:uiPriority w:val="35"/>
    <w:unhideWhenUsed/>
    <w:qFormat/>
    <w:rsid w:val="0018095A"/>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49013B"/>
    <w:rPr>
      <w:sz w:val="16"/>
      <w:szCs w:val="16"/>
    </w:rPr>
  </w:style>
  <w:style w:type="paragraph" w:styleId="CommentText">
    <w:name w:val="annotation text"/>
    <w:basedOn w:val="Normal"/>
    <w:link w:val="CommentTextChar"/>
    <w:uiPriority w:val="99"/>
    <w:unhideWhenUsed/>
    <w:rsid w:val="0049013B"/>
    <w:pPr>
      <w:spacing w:line="240" w:lineRule="auto"/>
    </w:pPr>
    <w:rPr>
      <w:sz w:val="20"/>
      <w:szCs w:val="20"/>
    </w:rPr>
  </w:style>
  <w:style w:type="character" w:customStyle="1" w:styleId="CommentTextChar">
    <w:name w:val="Comment Text Char"/>
    <w:basedOn w:val="DefaultParagraphFont"/>
    <w:link w:val="CommentText"/>
    <w:uiPriority w:val="99"/>
    <w:rsid w:val="0049013B"/>
    <w:rPr>
      <w:sz w:val="20"/>
      <w:szCs w:val="20"/>
    </w:rPr>
  </w:style>
  <w:style w:type="paragraph" w:styleId="CommentSubject">
    <w:name w:val="annotation subject"/>
    <w:basedOn w:val="CommentText"/>
    <w:next w:val="CommentText"/>
    <w:link w:val="CommentSubjectChar"/>
    <w:uiPriority w:val="99"/>
    <w:semiHidden/>
    <w:unhideWhenUsed/>
    <w:rsid w:val="0049013B"/>
    <w:rPr>
      <w:b/>
      <w:bCs/>
    </w:rPr>
  </w:style>
  <w:style w:type="character" w:customStyle="1" w:styleId="CommentSubjectChar">
    <w:name w:val="Comment Subject Char"/>
    <w:basedOn w:val="CommentTextChar"/>
    <w:link w:val="CommentSubject"/>
    <w:uiPriority w:val="99"/>
    <w:semiHidden/>
    <w:rsid w:val="0049013B"/>
    <w:rPr>
      <w:b/>
      <w:bCs/>
      <w:sz w:val="20"/>
      <w:szCs w:val="20"/>
    </w:rPr>
  </w:style>
  <w:style w:type="paragraph" w:styleId="Revision">
    <w:name w:val="Revision"/>
    <w:hidden/>
    <w:uiPriority w:val="99"/>
    <w:semiHidden/>
    <w:rsid w:val="00093C3B"/>
    <w:pPr>
      <w:spacing w:after="0" w:line="240" w:lineRule="auto"/>
    </w:pPr>
  </w:style>
  <w:style w:type="paragraph" w:customStyle="1" w:styleId="EndNoteBibliographyTitle">
    <w:name w:val="EndNote Bibliography Title"/>
    <w:basedOn w:val="Normal"/>
    <w:link w:val="EndNoteBibliographyTitleChar"/>
    <w:rsid w:val="00B60FEA"/>
    <w:pPr>
      <w:spacing w:after="0"/>
      <w:jc w:val="center"/>
    </w:pPr>
    <w:rPr>
      <w:rFonts w:ascii="Aptos" w:hAnsi="Aptos"/>
      <w:noProof/>
      <w:lang w:val="en-US"/>
    </w:rPr>
  </w:style>
  <w:style w:type="character" w:customStyle="1" w:styleId="EndNoteBibliographyTitleChar">
    <w:name w:val="EndNote Bibliography Title Char"/>
    <w:basedOn w:val="DefaultParagraphFont"/>
    <w:link w:val="EndNoteBibliographyTitle"/>
    <w:rsid w:val="00B60FEA"/>
    <w:rPr>
      <w:rFonts w:ascii="Aptos" w:hAnsi="Aptos"/>
      <w:noProof/>
      <w:lang w:val="en-US"/>
    </w:rPr>
  </w:style>
  <w:style w:type="paragraph" w:styleId="NormalWeb">
    <w:name w:val="Normal (Web)"/>
    <w:basedOn w:val="Normal"/>
    <w:uiPriority w:val="99"/>
    <w:semiHidden/>
    <w:unhideWhenUsed/>
    <w:rsid w:val="0079001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9973369">
      <w:bodyDiv w:val="1"/>
      <w:marLeft w:val="0"/>
      <w:marRight w:val="0"/>
      <w:marTop w:val="0"/>
      <w:marBottom w:val="0"/>
      <w:divBdr>
        <w:top w:val="none" w:sz="0" w:space="0" w:color="auto"/>
        <w:left w:val="none" w:sz="0" w:space="0" w:color="auto"/>
        <w:bottom w:val="none" w:sz="0" w:space="0" w:color="auto"/>
        <w:right w:val="none" w:sz="0" w:space="0" w:color="auto"/>
      </w:divBdr>
    </w:div>
    <w:div w:id="1386833248">
      <w:bodyDiv w:val="1"/>
      <w:marLeft w:val="0"/>
      <w:marRight w:val="0"/>
      <w:marTop w:val="0"/>
      <w:marBottom w:val="0"/>
      <w:divBdr>
        <w:top w:val="none" w:sz="0" w:space="0" w:color="auto"/>
        <w:left w:val="none" w:sz="0" w:space="0" w:color="auto"/>
        <w:bottom w:val="none" w:sz="0" w:space="0" w:color="auto"/>
        <w:right w:val="none" w:sz="0" w:space="0" w:color="auto"/>
      </w:divBdr>
    </w:div>
    <w:div w:id="1625188158">
      <w:bodyDiv w:val="1"/>
      <w:marLeft w:val="0"/>
      <w:marRight w:val="0"/>
      <w:marTop w:val="0"/>
      <w:marBottom w:val="0"/>
      <w:divBdr>
        <w:top w:val="none" w:sz="0" w:space="0" w:color="auto"/>
        <w:left w:val="none" w:sz="0" w:space="0" w:color="auto"/>
        <w:bottom w:val="none" w:sz="0" w:space="0" w:color="auto"/>
        <w:right w:val="none" w:sz="0" w:space="0" w:color="auto"/>
      </w:divBdr>
      <w:divsChild>
        <w:div w:id="55325781">
          <w:marLeft w:val="0"/>
          <w:marRight w:val="0"/>
          <w:marTop w:val="0"/>
          <w:marBottom w:val="0"/>
          <w:divBdr>
            <w:top w:val="none" w:sz="0" w:space="0" w:color="auto"/>
            <w:left w:val="none" w:sz="0" w:space="0" w:color="auto"/>
            <w:bottom w:val="none" w:sz="0" w:space="0" w:color="auto"/>
            <w:right w:val="none" w:sz="0" w:space="0" w:color="auto"/>
          </w:divBdr>
        </w:div>
        <w:div w:id="215895134">
          <w:marLeft w:val="0"/>
          <w:marRight w:val="0"/>
          <w:marTop w:val="0"/>
          <w:marBottom w:val="0"/>
          <w:divBdr>
            <w:top w:val="none" w:sz="0" w:space="0" w:color="auto"/>
            <w:left w:val="none" w:sz="0" w:space="0" w:color="auto"/>
            <w:bottom w:val="none" w:sz="0" w:space="0" w:color="auto"/>
            <w:right w:val="none" w:sz="0" w:space="0" w:color="auto"/>
          </w:divBdr>
        </w:div>
        <w:div w:id="264459973">
          <w:marLeft w:val="0"/>
          <w:marRight w:val="0"/>
          <w:marTop w:val="0"/>
          <w:marBottom w:val="0"/>
          <w:divBdr>
            <w:top w:val="none" w:sz="0" w:space="0" w:color="auto"/>
            <w:left w:val="none" w:sz="0" w:space="0" w:color="auto"/>
            <w:bottom w:val="none" w:sz="0" w:space="0" w:color="auto"/>
            <w:right w:val="none" w:sz="0" w:space="0" w:color="auto"/>
          </w:divBdr>
        </w:div>
        <w:div w:id="436297725">
          <w:marLeft w:val="0"/>
          <w:marRight w:val="0"/>
          <w:marTop w:val="0"/>
          <w:marBottom w:val="0"/>
          <w:divBdr>
            <w:top w:val="none" w:sz="0" w:space="0" w:color="auto"/>
            <w:left w:val="none" w:sz="0" w:space="0" w:color="auto"/>
            <w:bottom w:val="none" w:sz="0" w:space="0" w:color="auto"/>
            <w:right w:val="none" w:sz="0" w:space="0" w:color="auto"/>
          </w:divBdr>
        </w:div>
        <w:div w:id="638650207">
          <w:marLeft w:val="0"/>
          <w:marRight w:val="0"/>
          <w:marTop w:val="0"/>
          <w:marBottom w:val="0"/>
          <w:divBdr>
            <w:top w:val="none" w:sz="0" w:space="0" w:color="auto"/>
            <w:left w:val="none" w:sz="0" w:space="0" w:color="auto"/>
            <w:bottom w:val="none" w:sz="0" w:space="0" w:color="auto"/>
            <w:right w:val="none" w:sz="0" w:space="0" w:color="auto"/>
          </w:divBdr>
        </w:div>
        <w:div w:id="701899158">
          <w:marLeft w:val="0"/>
          <w:marRight w:val="0"/>
          <w:marTop w:val="0"/>
          <w:marBottom w:val="0"/>
          <w:divBdr>
            <w:top w:val="none" w:sz="0" w:space="0" w:color="auto"/>
            <w:left w:val="none" w:sz="0" w:space="0" w:color="auto"/>
            <w:bottom w:val="none" w:sz="0" w:space="0" w:color="auto"/>
            <w:right w:val="none" w:sz="0" w:space="0" w:color="auto"/>
          </w:divBdr>
        </w:div>
        <w:div w:id="873149915">
          <w:marLeft w:val="0"/>
          <w:marRight w:val="0"/>
          <w:marTop w:val="0"/>
          <w:marBottom w:val="0"/>
          <w:divBdr>
            <w:top w:val="none" w:sz="0" w:space="0" w:color="auto"/>
            <w:left w:val="none" w:sz="0" w:space="0" w:color="auto"/>
            <w:bottom w:val="none" w:sz="0" w:space="0" w:color="auto"/>
            <w:right w:val="none" w:sz="0" w:space="0" w:color="auto"/>
          </w:divBdr>
        </w:div>
        <w:div w:id="944844520">
          <w:marLeft w:val="0"/>
          <w:marRight w:val="0"/>
          <w:marTop w:val="0"/>
          <w:marBottom w:val="0"/>
          <w:divBdr>
            <w:top w:val="none" w:sz="0" w:space="0" w:color="auto"/>
            <w:left w:val="none" w:sz="0" w:space="0" w:color="auto"/>
            <w:bottom w:val="none" w:sz="0" w:space="0" w:color="auto"/>
            <w:right w:val="none" w:sz="0" w:space="0" w:color="auto"/>
          </w:divBdr>
        </w:div>
        <w:div w:id="1331786117">
          <w:marLeft w:val="0"/>
          <w:marRight w:val="0"/>
          <w:marTop w:val="0"/>
          <w:marBottom w:val="0"/>
          <w:divBdr>
            <w:top w:val="none" w:sz="0" w:space="0" w:color="auto"/>
            <w:left w:val="none" w:sz="0" w:space="0" w:color="auto"/>
            <w:bottom w:val="none" w:sz="0" w:space="0" w:color="auto"/>
            <w:right w:val="none" w:sz="0" w:space="0" w:color="auto"/>
          </w:divBdr>
        </w:div>
        <w:div w:id="1463232955">
          <w:marLeft w:val="0"/>
          <w:marRight w:val="0"/>
          <w:marTop w:val="0"/>
          <w:marBottom w:val="0"/>
          <w:divBdr>
            <w:top w:val="none" w:sz="0" w:space="0" w:color="auto"/>
            <w:left w:val="none" w:sz="0" w:space="0" w:color="auto"/>
            <w:bottom w:val="none" w:sz="0" w:space="0" w:color="auto"/>
            <w:right w:val="none" w:sz="0" w:space="0" w:color="auto"/>
          </w:divBdr>
        </w:div>
        <w:div w:id="1506627384">
          <w:marLeft w:val="0"/>
          <w:marRight w:val="0"/>
          <w:marTop w:val="0"/>
          <w:marBottom w:val="0"/>
          <w:divBdr>
            <w:top w:val="none" w:sz="0" w:space="0" w:color="auto"/>
            <w:left w:val="none" w:sz="0" w:space="0" w:color="auto"/>
            <w:bottom w:val="none" w:sz="0" w:space="0" w:color="auto"/>
            <w:right w:val="none" w:sz="0" w:space="0" w:color="auto"/>
          </w:divBdr>
        </w:div>
        <w:div w:id="2059932941">
          <w:marLeft w:val="0"/>
          <w:marRight w:val="0"/>
          <w:marTop w:val="0"/>
          <w:marBottom w:val="0"/>
          <w:divBdr>
            <w:top w:val="none" w:sz="0" w:space="0" w:color="auto"/>
            <w:left w:val="none" w:sz="0" w:space="0" w:color="auto"/>
            <w:bottom w:val="none" w:sz="0" w:space="0" w:color="auto"/>
            <w:right w:val="none" w:sz="0" w:space="0" w:color="auto"/>
          </w:divBdr>
        </w:div>
        <w:div w:id="2128811448">
          <w:marLeft w:val="0"/>
          <w:marRight w:val="0"/>
          <w:marTop w:val="0"/>
          <w:marBottom w:val="0"/>
          <w:divBdr>
            <w:top w:val="none" w:sz="0" w:space="0" w:color="auto"/>
            <w:left w:val="none" w:sz="0" w:space="0" w:color="auto"/>
            <w:bottom w:val="none" w:sz="0" w:space="0" w:color="auto"/>
            <w:right w:val="none" w:sz="0" w:space="0" w:color="auto"/>
          </w:divBdr>
        </w:div>
      </w:divsChild>
    </w:div>
    <w:div w:id="1832333021">
      <w:bodyDiv w:val="1"/>
      <w:marLeft w:val="0"/>
      <w:marRight w:val="0"/>
      <w:marTop w:val="0"/>
      <w:marBottom w:val="0"/>
      <w:divBdr>
        <w:top w:val="none" w:sz="0" w:space="0" w:color="auto"/>
        <w:left w:val="none" w:sz="0" w:space="0" w:color="auto"/>
        <w:bottom w:val="none" w:sz="0" w:space="0" w:color="auto"/>
        <w:right w:val="none" w:sz="0" w:space="0" w:color="auto"/>
      </w:divBdr>
      <w:divsChild>
        <w:div w:id="84037908">
          <w:marLeft w:val="0"/>
          <w:marRight w:val="0"/>
          <w:marTop w:val="0"/>
          <w:marBottom w:val="0"/>
          <w:divBdr>
            <w:top w:val="none" w:sz="0" w:space="0" w:color="auto"/>
            <w:left w:val="none" w:sz="0" w:space="0" w:color="auto"/>
            <w:bottom w:val="none" w:sz="0" w:space="0" w:color="auto"/>
            <w:right w:val="none" w:sz="0" w:space="0" w:color="auto"/>
          </w:divBdr>
        </w:div>
        <w:div w:id="425733729">
          <w:marLeft w:val="0"/>
          <w:marRight w:val="0"/>
          <w:marTop w:val="0"/>
          <w:marBottom w:val="0"/>
          <w:divBdr>
            <w:top w:val="none" w:sz="0" w:space="0" w:color="auto"/>
            <w:left w:val="none" w:sz="0" w:space="0" w:color="auto"/>
            <w:bottom w:val="none" w:sz="0" w:space="0" w:color="auto"/>
            <w:right w:val="none" w:sz="0" w:space="0" w:color="auto"/>
          </w:divBdr>
        </w:div>
        <w:div w:id="445583683">
          <w:marLeft w:val="0"/>
          <w:marRight w:val="0"/>
          <w:marTop w:val="0"/>
          <w:marBottom w:val="0"/>
          <w:divBdr>
            <w:top w:val="none" w:sz="0" w:space="0" w:color="auto"/>
            <w:left w:val="none" w:sz="0" w:space="0" w:color="auto"/>
            <w:bottom w:val="none" w:sz="0" w:space="0" w:color="auto"/>
            <w:right w:val="none" w:sz="0" w:space="0" w:color="auto"/>
          </w:divBdr>
        </w:div>
        <w:div w:id="465665150">
          <w:marLeft w:val="0"/>
          <w:marRight w:val="0"/>
          <w:marTop w:val="0"/>
          <w:marBottom w:val="0"/>
          <w:divBdr>
            <w:top w:val="none" w:sz="0" w:space="0" w:color="auto"/>
            <w:left w:val="none" w:sz="0" w:space="0" w:color="auto"/>
            <w:bottom w:val="none" w:sz="0" w:space="0" w:color="auto"/>
            <w:right w:val="none" w:sz="0" w:space="0" w:color="auto"/>
          </w:divBdr>
        </w:div>
        <w:div w:id="564948487">
          <w:marLeft w:val="0"/>
          <w:marRight w:val="0"/>
          <w:marTop w:val="0"/>
          <w:marBottom w:val="0"/>
          <w:divBdr>
            <w:top w:val="none" w:sz="0" w:space="0" w:color="auto"/>
            <w:left w:val="none" w:sz="0" w:space="0" w:color="auto"/>
            <w:bottom w:val="none" w:sz="0" w:space="0" w:color="auto"/>
            <w:right w:val="none" w:sz="0" w:space="0" w:color="auto"/>
          </w:divBdr>
        </w:div>
        <w:div w:id="728112574">
          <w:marLeft w:val="0"/>
          <w:marRight w:val="0"/>
          <w:marTop w:val="0"/>
          <w:marBottom w:val="0"/>
          <w:divBdr>
            <w:top w:val="none" w:sz="0" w:space="0" w:color="auto"/>
            <w:left w:val="none" w:sz="0" w:space="0" w:color="auto"/>
            <w:bottom w:val="none" w:sz="0" w:space="0" w:color="auto"/>
            <w:right w:val="none" w:sz="0" w:space="0" w:color="auto"/>
          </w:divBdr>
        </w:div>
        <w:div w:id="768744567">
          <w:marLeft w:val="0"/>
          <w:marRight w:val="0"/>
          <w:marTop w:val="0"/>
          <w:marBottom w:val="0"/>
          <w:divBdr>
            <w:top w:val="none" w:sz="0" w:space="0" w:color="auto"/>
            <w:left w:val="none" w:sz="0" w:space="0" w:color="auto"/>
            <w:bottom w:val="none" w:sz="0" w:space="0" w:color="auto"/>
            <w:right w:val="none" w:sz="0" w:space="0" w:color="auto"/>
          </w:divBdr>
        </w:div>
        <w:div w:id="811482706">
          <w:marLeft w:val="0"/>
          <w:marRight w:val="0"/>
          <w:marTop w:val="0"/>
          <w:marBottom w:val="0"/>
          <w:divBdr>
            <w:top w:val="none" w:sz="0" w:space="0" w:color="auto"/>
            <w:left w:val="none" w:sz="0" w:space="0" w:color="auto"/>
            <w:bottom w:val="none" w:sz="0" w:space="0" w:color="auto"/>
            <w:right w:val="none" w:sz="0" w:space="0" w:color="auto"/>
          </w:divBdr>
        </w:div>
        <w:div w:id="888952151">
          <w:marLeft w:val="0"/>
          <w:marRight w:val="0"/>
          <w:marTop w:val="0"/>
          <w:marBottom w:val="0"/>
          <w:divBdr>
            <w:top w:val="none" w:sz="0" w:space="0" w:color="auto"/>
            <w:left w:val="none" w:sz="0" w:space="0" w:color="auto"/>
            <w:bottom w:val="none" w:sz="0" w:space="0" w:color="auto"/>
            <w:right w:val="none" w:sz="0" w:space="0" w:color="auto"/>
          </w:divBdr>
        </w:div>
        <w:div w:id="1172912603">
          <w:marLeft w:val="0"/>
          <w:marRight w:val="0"/>
          <w:marTop w:val="0"/>
          <w:marBottom w:val="0"/>
          <w:divBdr>
            <w:top w:val="none" w:sz="0" w:space="0" w:color="auto"/>
            <w:left w:val="none" w:sz="0" w:space="0" w:color="auto"/>
            <w:bottom w:val="none" w:sz="0" w:space="0" w:color="auto"/>
            <w:right w:val="none" w:sz="0" w:space="0" w:color="auto"/>
          </w:divBdr>
        </w:div>
        <w:div w:id="1299989476">
          <w:marLeft w:val="0"/>
          <w:marRight w:val="0"/>
          <w:marTop w:val="0"/>
          <w:marBottom w:val="0"/>
          <w:divBdr>
            <w:top w:val="none" w:sz="0" w:space="0" w:color="auto"/>
            <w:left w:val="none" w:sz="0" w:space="0" w:color="auto"/>
            <w:bottom w:val="none" w:sz="0" w:space="0" w:color="auto"/>
            <w:right w:val="none" w:sz="0" w:space="0" w:color="auto"/>
          </w:divBdr>
        </w:div>
        <w:div w:id="1334723260">
          <w:marLeft w:val="0"/>
          <w:marRight w:val="0"/>
          <w:marTop w:val="0"/>
          <w:marBottom w:val="0"/>
          <w:divBdr>
            <w:top w:val="none" w:sz="0" w:space="0" w:color="auto"/>
            <w:left w:val="none" w:sz="0" w:space="0" w:color="auto"/>
            <w:bottom w:val="none" w:sz="0" w:space="0" w:color="auto"/>
            <w:right w:val="none" w:sz="0" w:space="0" w:color="auto"/>
          </w:divBdr>
        </w:div>
        <w:div w:id="2041126896">
          <w:marLeft w:val="0"/>
          <w:marRight w:val="0"/>
          <w:marTop w:val="0"/>
          <w:marBottom w:val="0"/>
          <w:divBdr>
            <w:top w:val="none" w:sz="0" w:space="0" w:color="auto"/>
            <w:left w:val="none" w:sz="0" w:space="0" w:color="auto"/>
            <w:bottom w:val="none" w:sz="0" w:space="0" w:color="auto"/>
            <w:right w:val="none" w:sz="0" w:space="0" w:color="auto"/>
          </w:divBdr>
        </w:div>
      </w:divsChild>
    </w:div>
    <w:div w:id="1958826369">
      <w:bodyDiv w:val="1"/>
      <w:marLeft w:val="0"/>
      <w:marRight w:val="0"/>
      <w:marTop w:val="0"/>
      <w:marBottom w:val="0"/>
      <w:divBdr>
        <w:top w:val="none" w:sz="0" w:space="0" w:color="auto"/>
        <w:left w:val="none" w:sz="0" w:space="0" w:color="auto"/>
        <w:bottom w:val="none" w:sz="0" w:space="0" w:color="auto"/>
        <w:right w:val="none" w:sz="0" w:space="0" w:color="auto"/>
      </w:divBdr>
      <w:divsChild>
        <w:div w:id="162936052">
          <w:marLeft w:val="0"/>
          <w:marRight w:val="0"/>
          <w:marTop w:val="0"/>
          <w:marBottom w:val="0"/>
          <w:divBdr>
            <w:top w:val="none" w:sz="0" w:space="0" w:color="auto"/>
            <w:left w:val="none" w:sz="0" w:space="0" w:color="auto"/>
            <w:bottom w:val="none" w:sz="0" w:space="0" w:color="auto"/>
            <w:right w:val="none" w:sz="0" w:space="0" w:color="auto"/>
          </w:divBdr>
        </w:div>
        <w:div w:id="314140146">
          <w:marLeft w:val="0"/>
          <w:marRight w:val="0"/>
          <w:marTop w:val="0"/>
          <w:marBottom w:val="0"/>
          <w:divBdr>
            <w:top w:val="none" w:sz="0" w:space="0" w:color="auto"/>
            <w:left w:val="none" w:sz="0" w:space="0" w:color="auto"/>
            <w:bottom w:val="none" w:sz="0" w:space="0" w:color="auto"/>
            <w:right w:val="none" w:sz="0" w:space="0" w:color="auto"/>
          </w:divBdr>
        </w:div>
        <w:div w:id="354114088">
          <w:marLeft w:val="0"/>
          <w:marRight w:val="0"/>
          <w:marTop w:val="0"/>
          <w:marBottom w:val="0"/>
          <w:divBdr>
            <w:top w:val="none" w:sz="0" w:space="0" w:color="auto"/>
            <w:left w:val="none" w:sz="0" w:space="0" w:color="auto"/>
            <w:bottom w:val="none" w:sz="0" w:space="0" w:color="auto"/>
            <w:right w:val="none" w:sz="0" w:space="0" w:color="auto"/>
          </w:divBdr>
        </w:div>
        <w:div w:id="978875722">
          <w:marLeft w:val="0"/>
          <w:marRight w:val="0"/>
          <w:marTop w:val="0"/>
          <w:marBottom w:val="0"/>
          <w:divBdr>
            <w:top w:val="none" w:sz="0" w:space="0" w:color="auto"/>
            <w:left w:val="none" w:sz="0" w:space="0" w:color="auto"/>
            <w:bottom w:val="none" w:sz="0" w:space="0" w:color="auto"/>
            <w:right w:val="none" w:sz="0" w:space="0" w:color="auto"/>
          </w:divBdr>
        </w:div>
        <w:div w:id="1064790065">
          <w:marLeft w:val="0"/>
          <w:marRight w:val="0"/>
          <w:marTop w:val="0"/>
          <w:marBottom w:val="0"/>
          <w:divBdr>
            <w:top w:val="none" w:sz="0" w:space="0" w:color="auto"/>
            <w:left w:val="none" w:sz="0" w:space="0" w:color="auto"/>
            <w:bottom w:val="none" w:sz="0" w:space="0" w:color="auto"/>
            <w:right w:val="none" w:sz="0" w:space="0" w:color="auto"/>
          </w:divBdr>
        </w:div>
        <w:div w:id="1124154625">
          <w:marLeft w:val="0"/>
          <w:marRight w:val="0"/>
          <w:marTop w:val="0"/>
          <w:marBottom w:val="0"/>
          <w:divBdr>
            <w:top w:val="none" w:sz="0" w:space="0" w:color="auto"/>
            <w:left w:val="none" w:sz="0" w:space="0" w:color="auto"/>
            <w:bottom w:val="none" w:sz="0" w:space="0" w:color="auto"/>
            <w:right w:val="none" w:sz="0" w:space="0" w:color="auto"/>
          </w:divBdr>
        </w:div>
        <w:div w:id="1353452310">
          <w:marLeft w:val="0"/>
          <w:marRight w:val="0"/>
          <w:marTop w:val="0"/>
          <w:marBottom w:val="0"/>
          <w:divBdr>
            <w:top w:val="none" w:sz="0" w:space="0" w:color="auto"/>
            <w:left w:val="none" w:sz="0" w:space="0" w:color="auto"/>
            <w:bottom w:val="none" w:sz="0" w:space="0" w:color="auto"/>
            <w:right w:val="none" w:sz="0" w:space="0" w:color="auto"/>
          </w:divBdr>
        </w:div>
        <w:div w:id="1387147542">
          <w:marLeft w:val="0"/>
          <w:marRight w:val="0"/>
          <w:marTop w:val="0"/>
          <w:marBottom w:val="0"/>
          <w:divBdr>
            <w:top w:val="none" w:sz="0" w:space="0" w:color="auto"/>
            <w:left w:val="none" w:sz="0" w:space="0" w:color="auto"/>
            <w:bottom w:val="none" w:sz="0" w:space="0" w:color="auto"/>
            <w:right w:val="none" w:sz="0" w:space="0" w:color="auto"/>
          </w:divBdr>
        </w:div>
        <w:div w:id="15650677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6.jpeg"/></Relationship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2.jpe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1.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10.jpeg"/><Relationship Id="rId31" Type="http://schemas.openxmlformats.org/officeDocument/2006/relationships/image" Target="media/image23.png"/><Relationship Id="rId44" Type="http://schemas.openxmlformats.org/officeDocument/2006/relationships/image" Target="media/image36.sv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microsoft.com/office/2011/relationships/people" Target="people.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21A7E3-43A8-4ED9-AF2B-23D7043751A3}">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A39EB-3697-474D-9A20-DF28BBAA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23</Pages>
  <Words>17724</Words>
  <Characters>104577</Characters>
  <Application>Microsoft Office Word</Application>
  <DocSecurity>0</DocSecurity>
  <Lines>1834</Lines>
  <Paragraphs>555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Calum Young (PGR)</dc:creator>
  <cp:keywords/>
  <dc:description/>
  <cp:lastModifiedBy>Calum Young (PGR)</cp:lastModifiedBy>
  <cp:revision>18</cp:revision>
  <dcterms:created xsi:type="dcterms:W3CDTF">2025-10-29T11:32:00Z</dcterms:created>
  <dcterms:modified xsi:type="dcterms:W3CDTF">2025-11-04T09:02:00Z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2d3a4bef-818d-48cb-81f2-45516cb57ad3</vt:lpwstr>
  </property>
</Properties>
</file>